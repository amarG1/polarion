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customXmlProperties+xml" PartName="/customXml/itemProps3.xml"/>
  <Override ContentType="application/vnd.openxmlformats-officedocument.customXmlProperties+xml" PartName="/customXml/itemProps4.xml"/>
  <Override ContentType="application/vnd.openxmlformats-officedocument.customXmlProperties+xml" PartName="/customXml/itemProps5.xml"/>
  <Override ContentType="application/vnd.openxmlformats-officedocument.customXmlProperties+xml" PartName="/customXml/itemProps6.xml"/>
  <Override ContentType="application/vnd.openxmlformats-officedocument.customXmlProperties+xml" PartName="/customXml/itemProps7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people+xml" PartName="/word/peop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></Relationship><Relationship Target="docProps/core.xml" Type="http://schemas.openxmlformats.org/package/2006/relationships/metadata/core-properties" Id="rId2"></Relationship><Relationship Target="word/document.xml" Type="http://schemas.openxmlformats.org/officeDocument/2006/relationships/officeDocument" Id="rId1"></Relationship><Relationship Target="docProps/custom.xml" Type="http://schemas.openxmlformats.org/officeDocument/2006/relationships/custom-properties" Id="rId4"></Relationship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body>
    <w:p>
      <w:r>
        <w:t>This is a Polarion round-trip-to-Word template. You can change styles used here or configure the table of contents, but please do not edit the text.</w:t>
      </w:r>
    </w:p>
    <w:sdt>
      <w:sdtPr>
        <w:id w:val="-605043382"/>
        <w:docPartObj>
          <w:docPartGallery w:val="Table of Contents"/>
          <w:docPartUnique/>
        </w:docPartObj>
      </w:sdtPr>
      <w:sdtEndPr/>
      <w:sdtContent>
        <w:p w:rsidR="00D2528B" w:rsidRDefault="00726D53">
          <w:pPr>
            <w:spacing w:before="12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i/>
            </w:rPr>
            <w:t>Please update the table of contents.</w:t>
          </w:r>
        </w:p>
        <w:p w:rsidR="00D2528B" w:rsidRDefault="00726D53">
          <w:r>
            <w:fldChar w:fldCharType="end"/>
          </w:r>
        </w:p>
      </w:sdtContent>
    </w:sdt>
    <w:p>
      <w:pPr>
        <w:pStyle w:val="Normal"/>
      </w:pPr>
      <w:r>
        <w:t>Title</w:t>
      </w:r>
    </w:p>
    <w:p>
      <w:pPr>
        <w:pStyle w:val="Heading1"/>
      </w:pPr>
      <w:r>
        <w:t>Heading 1</w:t>
      </w:r>
    </w:p>
    <w:p>
      <w:pPr>
        <w:pStyle w:val="Heading2"/>
      </w:pPr>
      <w:r>
        <w:t>Heading 2</w:t>
      </w:r>
    </w:p>
    <w:p>
      <w:pPr>
        <w:pStyle w:val="Heading3"/>
      </w:pPr>
      <w:r>
        <w:t>Heading 3</w:t>
      </w:r>
    </w:p>
    <w:p>
      <w:pPr>
        <w:pStyle w:val="Heading4"/>
      </w:pPr>
      <w:r>
        <w:t>Heading 4</w:t>
      </w:r>
    </w:p>
    <w:p>
      <w:pPr>
        <w:pStyle w:val="Heading5"/>
      </w:pPr>
      <w:r>
        <w:t>Heading 5</w:t>
      </w:r>
    </w:p>
    <w:p>
      <w:pPr>
        <w:pStyle w:val="Heading6"/>
      </w:pPr>
      <w:r>
        <w:t>Heading 6</w:t>
      </w:r>
    </w:p>
    <w:p>
      <w:pPr>
        <w:pStyle w:val="Heading7"/>
      </w:pPr>
      <w:r>
        <w:t>Heading 7</w:t>
      </w:r>
    </w:p>
    <w:p>
      <w:pPr>
        <w:pStyle w:val="Heading8"/>
      </w:pPr>
      <w:r>
        <w:t>Heading 8</w:t>
      </w:r>
    </w:p>
    <w:p>
      <w:pPr>
        <w:pStyle w:val="Heading9"/>
      </w:pPr>
      <w:r>
        <w:t>Heading 9</w:t>
      </w:r>
    </w:p>
    <w:p>
      <w:pPr>
        <w:pStyle w:val="Normal"/>
      </w:pPr>
      <w:r>
        <w:t>Normal paragraph</w:t>
      </w:r>
    </w:p>
    <w:p>
      <w:pPr>
        <w:pStyle w:val="ListParagraph"/>
      </w:pPr>
      <w:r>
        <w:t>List paragraph</w:t>
      </w:r>
    </w:p>
    <w:p>
      <w:pPr>
        <w:pStyle w:val="Caption"/>
      </w:pPr>
      <w:r>
        <w:t>Caption</w:t>
      </w:r>
    </w:p>
    <w:p>
      <w:pPr/>
    </w:p>
    <w:sectPr w:rsidR="00D2528B" w:rsidSect="00A311FC">
      <w:headerReference w:type="default" r:id="rId49"/>
      <w:footerReference w:type="default" r:id="rId50"/>
      <w:pgSz w:w="12240" w:h="15840" w:code="1"/>
      <w:pgMar w:top="576" w:right="1152" w:bottom="360" w:left="864" w:header="360" w:footer="360" w:gutter="0"/>
      <w:cols w:space="720"/>
    </w:sectPr>
  </w:body>
</w:document>
</file>

<file path=word/endnotes.xml><?xml version="1.0" encoding="utf-8"?>
<w:endnote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endnote w:type="separator" w:id="-1">
    <w:p w:rsidR="00726D53" w:rsidRDefault="00726D53">
      <w:r>
        <w:separator/>
      </w:r>
    </w:p>
  </w:endnote>
  <w:endnote w:type="continuationSeparator" w:id="0">
    <w:p w:rsidR="00726D53" w:rsidRDefault="00726D53">
      <w:r>
        <w:continuationSeparator/>
      </w:r>
    </w:p>
  </w:endnote>
</w:endnotes>
</file>

<file path=word/fontTable.xml><?xml version="1.0" encoding="utf-8"?>
<w:font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94F886B2-3172-4B5E-BC4F-739711303843}" r:id="rId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D1568E98-EE3B-4F60-B217-234DBF21EC04}" r:id="rId2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46E2C537-833F-43CE-8E7C-2B5262FE1113}" r:id="rId3"/>
  </w:font>
  <w:font w:name="Arial Bold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w:fontKey="{0E1B0011-8D51-4AB6-B25B-116DC9B1924F}" r:id="rId4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8C5FD3C4-D5CC-4525-9783-AEB0446BF555}" r:id="rId5"/>
    <w:embedBold w:fontKey="{AC8A0BD9-7776-4D1B-BC23-EEAC79A4D8CF}" r:id="rId6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4A56EF23-4D80-4175-9FE9-7ED089616919}" r:id="rId7"/>
  </w:font>
</w:fonts>
</file>

<file path=word/footer1.xml><?xml version="1.0" encoding="utf-8"?>
<w:ftr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sdt>
    <w:sdtPr>
      <w:id w:val="-1705238520"/>
      <w:docPartObj>
        <w:docPartGallery w:val="Page Numbers (Top of Page)"/>
        <w:docPartUnique/>
      </w:docPartObj>
    </w:sdtPr>
    <w:sdtEndPr>
      <w:rPr>
        <w:rFonts w:ascii="Arial" w:hAnsi="Arial" w:cs="Arial"/>
      </w:rPr>
    </w:sdtEndPr>
    <w:sdtContent>
      <w:p w:rsidRPr="004F7C26" w:rsidR="004F7C26" w:rsidP="004F7C26" w:rsidRDefault="004F7C26">
        <w:pPr>
          <w:pStyle w:val="Footer"/>
          <w:tabs>
            <w:tab w:val="center" w:pos="4680"/>
            <w:tab w:val="right" w:pos="9360"/>
          </w:tabs>
          <w:spacing w:before="120"/>
          <w:rPr>
            <w:rFonts w:ascii="Arial" w:hAnsi="Arial" w:cs="Arial"/>
          </w:rPr>
        </w:pPr>
        <w:r w:rsidRPr="004F7C26">
          <w:rPr>
            <w:rFonts w:ascii="Arial" w:hAnsi="Arial" w:cs="Arial"/>
          </w:rPr>
          <w:t xml:space="preserve">Page </w:t>
        </w:r>
        <w:r w:rsidRPr="004F7C26">
          <w:rPr>
            <w:rFonts w:ascii="Arial" w:hAnsi="Arial" w:cs="Arial"/>
            <w:b/>
            <w:bCs/>
            <w:szCs w:val="24"/>
          </w:rPr>
          <w:fldChar w:fldCharType="begin"/>
        </w:r>
        <w:r w:rsidRPr="004F7C26">
          <w:rPr>
            <w:rFonts w:ascii="Arial" w:hAnsi="Arial" w:cs="Arial"/>
            <w:b/>
            <w:bCs/>
          </w:rPr>
          <w:instrText xml:space="preserve"> PAGE </w:instrText>
        </w:r>
        <w:r w:rsidRPr="004F7C26">
          <w:rPr>
            <w:rFonts w:ascii="Arial" w:hAnsi="Arial" w:cs="Arial"/>
            <w:b/>
            <w:bCs/>
            <w:szCs w:val="24"/>
          </w:rPr>
          <w:fldChar w:fldCharType="separate"/>
        </w:r>
        <w:r w:rsidRPr="004F7C26">
          <w:rPr>
            <w:rFonts w:ascii="Arial" w:hAnsi="Arial" w:cs="Arial"/>
            <w:b/>
            <w:bCs/>
            <w:szCs w:val="24"/>
          </w:rPr>
          <w:t>2</w:t>
        </w:r>
        <w:r w:rsidRPr="004F7C26">
          <w:rPr>
            <w:rFonts w:ascii="Arial" w:hAnsi="Arial" w:cs="Arial"/>
            <w:b/>
            <w:bCs/>
            <w:szCs w:val="24"/>
          </w:rPr>
          <w:fldChar w:fldCharType="end"/>
        </w:r>
        <w:r w:rsidRPr="004F7C26">
          <w:rPr>
            <w:rFonts w:ascii="Arial" w:hAnsi="Arial" w:cs="Arial"/>
          </w:rPr>
          <w:t xml:space="preserve"> of </w:t>
        </w:r>
        <w:r w:rsidRPr="004F7C26">
          <w:rPr>
            <w:rFonts w:ascii="Arial" w:hAnsi="Arial" w:cs="Arial"/>
            <w:b/>
            <w:bCs/>
            <w:szCs w:val="24"/>
          </w:rPr>
          <w:fldChar w:fldCharType="begin"/>
        </w:r>
        <w:r w:rsidRPr="004F7C26">
          <w:rPr>
            <w:rFonts w:ascii="Arial" w:hAnsi="Arial" w:cs="Arial"/>
            <w:b/>
            <w:bCs/>
          </w:rPr>
          <w:instrText xml:space="preserve"> NUMPAGES  </w:instrText>
        </w:r>
        <w:r w:rsidRPr="004F7C26">
          <w:rPr>
            <w:rFonts w:ascii="Arial" w:hAnsi="Arial" w:cs="Arial"/>
            <w:b/>
            <w:bCs/>
            <w:szCs w:val="24"/>
          </w:rPr>
          <w:fldChar w:fldCharType="separate"/>
        </w:r>
        <w:r w:rsidRPr="004F7C26">
          <w:rPr>
            <w:rFonts w:ascii="Arial" w:hAnsi="Arial" w:cs="Arial"/>
            <w:b/>
            <w:bCs/>
            <w:szCs w:val="24"/>
          </w:rPr>
          <w:t>9</w:t>
        </w:r>
        <w:r w:rsidRPr="004F7C26">
          <w:rPr>
            <w:rFonts w:ascii="Arial" w:hAnsi="Arial" w:cs="Arial"/>
            <w:b/>
            <w:bCs/>
            <w:szCs w:val="24"/>
          </w:rPr>
          <w:fldChar w:fldCharType="end"/>
        </w:r>
      </w:p>
    </w:sdtContent>
  </w:sdt>
  <w:p w:rsidRPr="002B6FDD" w:rsidR="00F92CE4" w:rsidP="00523E33" w:rsidRDefault="00F92CE4">
    <w:pPr>
      <w:spacing w:before="20" w:after="20"/>
      <w:jc w:val="center"/>
      <w:rPr>
        <w:rFonts w:ascii="Arial" w:hAnsi="Arial" w:cs="Arial"/>
      </w:rPr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footnote w:type="separator" w:id="-1">
    <w:p w:rsidR="00726D53" w:rsidRDefault="00726D53">
      <w:r>
        <w:separator/>
      </w:r>
    </w:p>
  </w:footnote>
  <w:footnote w:type="continuationSeparator" w:id="0">
    <w:p w:rsidR="00726D53" w:rsidRDefault="00726D53">
      <w:r>
        <w:continuationSeparator/>
      </w:r>
    </w:p>
  </w:footnote>
</w:footnotes>
</file>

<file path=word/header1.xml><?xml version="1.0" encoding="utf-8"?>
<w:hdr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tbl>
    <w:tblPr>
      <w:tblW w:w="10595" w:type="dxa"/>
      <w:tblInd w:w="-65" w:type="dxa"/>
      <w:tblCellMar>
        <w:top w:w="72" w:type="dxa"/>
        <w:left w:w="115" w:type="dxa"/>
        <w:right w:w="115" w:type="dxa"/>
      </w:tblCellMar>
      <w:tblLook w:val="04A0"/>
    </w:tblPr>
    <w:tblGrid>
      <w:gridCol w:w="2880"/>
      <w:gridCol w:w="3060"/>
      <w:gridCol w:w="4655"/>
    </w:tblGrid>
    <w:tr w:rsidRPr="00467FBD" w:rsidR="004F7C26" w:rsidTr="004F7C26">
      <w:trPr>
        <w:trHeight w:val="510"/>
      </w:trPr>
      <w:tc>
        <w:tcPr>
          <w:tcW w:w="2880" w:type="dxa"/>
          <w:hideMark/>
        </w:tcPr>
        <w:p w:rsidRPr="00151709" w:rsidR="004F7C26" w:rsidP="004F7C26" w:rsidRDefault="004F7C26">
          <w:pPr>
            <w:pStyle w:val="Header"/>
            <w:rPr>
              <w:rFonts w:cs="Arial"/>
              <w:b/>
              <w:sz w:val="22"/>
            </w:rPr>
          </w:pPr>
        </w:p>
      </w:tc>
      <w:tc>
        <w:tcPr>
          <w:tcW w:w="3060" w:type="dxa"/>
          <w:hideMark/>
        </w:tcPr>
        <w:p w:rsidRPr="00151709" w:rsidR="004F7C26" w:rsidP="004F7C26" w:rsidRDefault="004F7C26">
          <w:pPr>
            <w:pStyle w:val="Header"/>
            <w:jc w:val="right"/>
            <w:rPr>
              <w:rFonts w:cs="Arial"/>
              <w:b/>
              <w:sz w:val="22"/>
            </w:rPr>
          </w:pPr>
        </w:p>
      </w:tc>
      <w:tc>
        <w:tcPr>
          <w:tcW w:w="4655" w:type="dxa"/>
          <w:hideMark/>
        </w:tcPr>
        <w:p w:rsidR="004F7C26" w:rsidP="004F7C26" w:rsidRDefault="004F7C26">
          <w:pPr>
            <w:pStyle w:val="Header"/>
            <w:ind w:left="1867"/>
            <w:jc w:val="right"/>
            <w:rPr>
              <w:rFonts w:cs="Arial"/>
              <w:bCs/>
              <w:iCs/>
              <w:sz w:val="22"/>
              <w:lang w:val="fr-FR"/>
            </w:rPr>
          </w:pPr>
          <w:proofErr w:type="spellStart"/>
          <w:r>
            <w:rPr>
              <w:rFonts w:cs="Arial"/>
              <w:bCs/>
              <w:iCs/>
              <w:sz w:val="22"/>
              <w:lang w:val="fr-FR"/>
            </w:rPr>
            <w:t>Polarion</w:t>
          </w:r>
          <w:proofErr w:type="spellEnd"/>
          <w:r>
            <w:rPr>
              <w:rFonts w:cs="Arial"/>
              <w:bCs/>
              <w:iCs/>
              <w:sz w:val="22"/>
              <w:lang w:val="fr-FR"/>
            </w:rPr>
            <w:t xml:space="preserve"> </w:t>
          </w:r>
          <w:ins w:author="Phani Devarakonda" w:date="2021-10-08T13:54:00Z" w:id="166">
            <w:r w:rsidRPr="00442551" w:rsidR="00AC4E15">
              <w:rPr>
                <w:b/>
                <w:bCs/>
                <w:color w:val="00B050"/>
              </w:rPr>
              <w:t xml:space="preserve">&lt;Company </w:t>
            </w:r>
            <w:r w:rsidR="00AC4E15">
              <w:rPr>
                <w:b/>
                <w:bCs/>
                <w:color w:val="00B050"/>
              </w:rPr>
              <w:t>Name</w:t>
            </w:r>
            <w:r w:rsidRPr="00442551" w:rsidR="00AC4E15">
              <w:rPr>
                <w:b/>
                <w:bCs/>
                <w:color w:val="00B050"/>
              </w:rPr>
              <w:t>&gt;</w:t>
            </w:r>
          </w:ins>
          <w:del w:author="Phani Devarakonda" w:date="2021-10-08T13:54:00Z" w:id="167">
            <w:r w:rsidRPr="00ED32A6" w:rsidDel="00AC4E15">
              <w:rPr>
                <w:rFonts w:cs="Arial"/>
                <w:bCs/>
                <w:iCs/>
                <w:sz w:val="22"/>
                <w:lang w:val="fr-FR"/>
              </w:rPr>
              <w:delText>BD-PI</w:delText>
            </w:r>
            <w:r w:rsidDel="00AC4E15">
              <w:rPr>
                <w:rFonts w:cs="Arial"/>
                <w:bCs/>
                <w:iCs/>
                <w:sz w:val="22"/>
                <w:lang w:val="fr-FR"/>
              </w:rPr>
              <w:delText xml:space="preserve"> </w:delText>
            </w:r>
          </w:del>
        </w:p>
        <w:p w:rsidRPr="00ED32A6" w:rsidR="004F7C26" w:rsidP="004F7C26" w:rsidRDefault="004F7C26">
          <w:pPr>
            <w:pStyle w:val="Header"/>
            <w:ind w:left="1867"/>
            <w:jc w:val="right"/>
            <w:rPr>
              <w:rFonts w:cs="Arial"/>
              <w:b/>
              <w:bCs/>
              <w:iCs/>
              <w:sz w:val="22"/>
              <w:lang w:val="fr-FR"/>
            </w:rPr>
          </w:pPr>
          <w:r>
            <w:rPr>
              <w:rFonts w:cs="Arial"/>
              <w:bCs/>
              <w:iCs/>
              <w:sz w:val="22"/>
              <w:lang w:val="fr-FR"/>
            </w:rPr>
            <w:t>Design Review</w:t>
          </w:r>
        </w:p>
      </w:tc>
    </w:tr>
  </w:tbl>
  <w:p w:rsidR="004F7C26" w:rsidRDefault="004F7C26">
    <w:pPr>
      <w:pStyle w:val="Header"/>
    </w:pPr>
  </w:p>
  <w:p w:rsidR="004F7C26" w:rsidRDefault="004F7C26">
    <w:pPr>
      <w:pStyle w:val="Header"/>
    </w:pPr>
  </w:p>
</w:hdr>
</file>

<file path=word/numbering.xml><?xml version="1.0" encoding="utf-8"?>
<w:numbering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abstractNum w:abstractNumId="0">
    <w:nsid w:val="09727A95"/>
    <w:multiLevelType w:val="hybridMultilevel"/>
    <w:tmpl w:val="E62258E4"/>
    <w:lvl w:ilvl="0" w:tplc="1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18090019" w:tentative="true">
      <w:start w:val="1"/>
      <w:numFmt w:val="lowerLetter"/>
      <w:lvlText w:val="%2."/>
      <w:lvlJc w:val="left"/>
      <w:pPr>
        <w:ind w:left="1080" w:hanging="360"/>
      </w:pPr>
    </w:lvl>
    <w:lvl w:ilvl="2" w:tplc="1809001B" w:tentative="true">
      <w:start w:val="1"/>
      <w:numFmt w:val="lowerRoman"/>
      <w:lvlText w:val="%3."/>
      <w:lvlJc w:val="right"/>
      <w:pPr>
        <w:ind w:left="1800" w:hanging="180"/>
      </w:pPr>
    </w:lvl>
    <w:lvl w:ilvl="3" w:tplc="1809000F" w:tentative="true">
      <w:start w:val="1"/>
      <w:numFmt w:val="decimal"/>
      <w:lvlText w:val="%4."/>
      <w:lvlJc w:val="left"/>
      <w:pPr>
        <w:ind w:left="2520" w:hanging="360"/>
      </w:pPr>
    </w:lvl>
    <w:lvl w:ilvl="4" w:tplc="18090019" w:tentative="true">
      <w:start w:val="1"/>
      <w:numFmt w:val="lowerLetter"/>
      <w:lvlText w:val="%5."/>
      <w:lvlJc w:val="left"/>
      <w:pPr>
        <w:ind w:left="3240" w:hanging="360"/>
      </w:pPr>
    </w:lvl>
    <w:lvl w:ilvl="5" w:tplc="1809001B" w:tentative="true">
      <w:start w:val="1"/>
      <w:numFmt w:val="lowerRoman"/>
      <w:lvlText w:val="%6."/>
      <w:lvlJc w:val="right"/>
      <w:pPr>
        <w:ind w:left="3960" w:hanging="180"/>
      </w:pPr>
    </w:lvl>
    <w:lvl w:ilvl="6" w:tplc="1809000F" w:tentative="true">
      <w:start w:val="1"/>
      <w:numFmt w:val="decimal"/>
      <w:lvlText w:val="%7."/>
      <w:lvlJc w:val="left"/>
      <w:pPr>
        <w:ind w:left="4680" w:hanging="360"/>
      </w:pPr>
    </w:lvl>
    <w:lvl w:ilvl="7" w:tplc="18090019" w:tentative="true">
      <w:start w:val="1"/>
      <w:numFmt w:val="lowerLetter"/>
      <w:lvlText w:val="%8."/>
      <w:lvlJc w:val="left"/>
      <w:pPr>
        <w:ind w:left="5400" w:hanging="360"/>
      </w:pPr>
    </w:lvl>
    <w:lvl w:ilvl="8" w:tplc="1809001B" w:tentative="true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A0C1C0D"/>
    <w:multiLevelType w:val="hybridMultilevel"/>
    <w:tmpl w:val="CE5ACB92"/>
    <w:lvl w:ilvl="0" w:tplc="00BE2C6C">
      <w:start w:val="1"/>
      <w:numFmt w:val="bullet"/>
      <w:lvlText w:val="•"/>
      <w:lvlJc w:val="left"/>
      <w:pPr>
        <w:ind w:left="360" w:leftChars="180" w:hanging="360"/>
      </w:pPr>
    </w:lvl>
    <w:lvl w:ilvl="1" w:tplc="00BE2C6C">
      <w:start w:val="1"/>
      <w:numFmt w:val="bullet"/>
      <w:lvlText w:val="•"/>
      <w:lvlJc w:val="left"/>
      <w:pPr>
        <w:ind w:left="720" w:leftChars="360" w:hanging="360"/>
      </w:pPr>
    </w:lvl>
    <w:lvl w:ilvl="2" w:tplc="00BE2C6C">
      <w:start w:val="1"/>
      <w:numFmt w:val="bullet"/>
      <w:lvlText w:val="•"/>
      <w:lvlJc w:val="left"/>
      <w:pPr>
        <w:ind w:left="1080" w:leftChars="540" w:hanging="360"/>
      </w:pPr>
    </w:lvl>
    <w:lvl w:ilvl="3" w:tplc="00BE2C6C">
      <w:start w:val="1"/>
      <w:numFmt w:val="bullet"/>
      <w:lvlText w:val="•"/>
      <w:lvlJc w:val="left"/>
      <w:pPr>
        <w:ind w:left="1440" w:leftChars="720" w:hanging="360"/>
      </w:pPr>
    </w:lvl>
    <w:lvl w:ilvl="4" w:tplc="00BE2C6C">
      <w:start w:val="1"/>
      <w:numFmt w:val="bullet"/>
      <w:lvlText w:val="•"/>
      <w:lvlJc w:val="left"/>
      <w:pPr>
        <w:ind w:left="1800" w:leftChars="900" w:hanging="360"/>
      </w:pPr>
    </w:lvl>
    <w:lvl w:ilvl="5" w:tplc="00BE2C6C">
      <w:start w:val="1"/>
      <w:numFmt w:val="bullet"/>
      <w:lvlText w:val="•"/>
      <w:lvlJc w:val="left"/>
      <w:pPr>
        <w:ind w:left="2160" w:leftChars="1080" w:hanging="360"/>
      </w:pPr>
    </w:lvl>
    <w:lvl w:ilvl="6" w:tplc="00BE2C6C">
      <w:start w:val="1"/>
      <w:numFmt w:val="bullet"/>
      <w:lvlText w:val="•"/>
      <w:lvlJc w:val="left"/>
      <w:pPr>
        <w:ind w:left="2520" w:leftChars="1260" w:hanging="360"/>
      </w:pPr>
    </w:lvl>
    <w:lvl w:ilvl="7" w:tplc="00BE2C6C">
      <w:start w:val="1"/>
      <w:numFmt w:val="bullet"/>
      <w:lvlText w:val="•"/>
      <w:lvlJc w:val="left"/>
      <w:pPr>
        <w:ind w:left="2880" w:leftChars="1440" w:hanging="360"/>
      </w:pPr>
    </w:lvl>
    <w:lvl w:ilvl="8" w:tplc="00BE2C6C">
      <w:start w:val="1"/>
      <w:numFmt w:val="bullet"/>
      <w:lvlText w:val="•"/>
      <w:lvlJc w:val="left"/>
      <w:pPr>
        <w:ind w:left="3240" w:leftChars="1620" w:hanging="360"/>
      </w:pPr>
    </w:lvl>
  </w:abstractNum>
  <w:abstractNum w:abstractNumId="2">
    <w:nsid w:val="0FEA2847"/>
    <w:multiLevelType w:val="multilevel"/>
    <w:tmpl w:val="9DE02FE2"/>
    <w:lvl w:ilvl="0">
      <w:start w:val="1"/>
      <w:numFmt w:val="decimal"/>
      <w:lvlText w:val="%1.0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 w:ascii="Times New Roman" w:hAnsi="Times New Roman"/>
        <w:b w:val="false"/>
        <w:i w:val="false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Letter"/>
      <w:lvlText w:val=".%4"/>
      <w:lvlJc w:val="left"/>
      <w:pPr>
        <w:tabs>
          <w:tab w:val="num" w:pos="864"/>
        </w:tabs>
        <w:ind w:left="864" w:hanging="432"/>
      </w:pPr>
      <w:rPr>
        <w:rFonts w:hint="default" w:ascii="Times New Roman" w:hAnsi="Times New Roman"/>
        <w:b w:val="false"/>
        <w:i w:val="false"/>
        <w:sz w:val="24"/>
      </w:r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152" w:hanging="1152"/>
      </w:pPr>
      <w:rPr>
        <w:rFonts w:hint="default"/>
      </w:rPr>
    </w:lvl>
    <w:lvl w:ilvl="6">
      <w:start w:val="1"/>
      <w:numFmt w:val="upperLetter"/>
      <w:lvlText w:val="%7"/>
      <w:lvlJc w:val="left"/>
      <w:pPr>
        <w:tabs>
          <w:tab w:val="num" w:pos="576"/>
        </w:tabs>
        <w:ind w:left="576" w:hanging="432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>
    <w:nsid w:val="1C9114F1"/>
    <w:multiLevelType w:val="hybridMultilevel"/>
    <w:tmpl w:val="47AACED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1FC619E1"/>
    <w:multiLevelType w:val="hybridMultilevel"/>
    <w:tmpl w:val="0C7C3F7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20256087"/>
    <w:multiLevelType w:val="hybridMultilevel"/>
    <w:tmpl w:val="91FE2828"/>
    <w:lvl w:ilvl="0" w:tplc="32B80DA4">
      <w:start w:val="1"/>
      <w:numFmt w:val="decimal"/>
      <w:lvlText w:val="4.%1"/>
      <w:lvlJc w:val="left"/>
      <w:pPr>
        <w:ind w:left="720" w:hanging="360"/>
      </w:pPr>
      <w:rPr>
        <w:rFonts w:hint="default"/>
        <w:b/>
        <w:i w:val="false"/>
        <w:sz w:val="22"/>
      </w:r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FD0EF8"/>
    <w:multiLevelType w:val="hybridMultilevel"/>
    <w:tmpl w:val="077EA92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2ADB439F"/>
    <w:multiLevelType w:val="multilevel"/>
    <w:tmpl w:val="0DFE2B16"/>
    <w:lvl w:ilvl="0">
      <w:start w:val="3"/>
      <w:numFmt w:val="decimal"/>
      <w:pStyle w:val="Text"/>
      <w:lvlText w:val="%1."/>
      <w:lvlJc w:val="left"/>
      <w:pPr>
        <w:tabs>
          <w:tab w:val="num" w:pos="360"/>
        </w:tabs>
        <w:ind w:left="360" w:hanging="360"/>
      </w:pPr>
    </w:lvl>
    <w:lvl w:ilvl="1">
      <w:start w:val="2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">
    <w:nsid w:val="2C4513CF"/>
    <w:multiLevelType w:val="hybridMultilevel"/>
    <w:tmpl w:val="5218BE70"/>
    <w:lvl w:ilvl="0" w:tplc="745EAAAE">
      <w:start w:val="1"/>
      <w:numFmt w:val="bullet"/>
      <w:pStyle w:val="BulletList1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872634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8056C5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659C9B40" w:tentative="tru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827A0966" w:tentative="tru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D3EA3FF4" w:tentative="tru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E83256DC" w:tentative="tru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BFE42A54" w:tentative="tru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34F284C0" w:tentative="tru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9">
    <w:nsid w:val="2DEC0290"/>
    <w:multiLevelType w:val="hybridMultilevel"/>
    <w:tmpl w:val="EA30C618"/>
    <w:lvl w:ilvl="0" w:tplc="00BE2C6C">
      <w:start w:val="1"/>
      <w:numFmt w:val="bullet"/>
      <w:lvlText w:val="•"/>
      <w:lvlJc w:val="left"/>
      <w:pPr>
        <w:ind w:left="360" w:leftChars="180" w:hanging="360"/>
      </w:pPr>
    </w:lvl>
    <w:lvl w:ilvl="1" w:tplc="00BE2C6C">
      <w:start w:val="1"/>
      <w:numFmt w:val="bullet"/>
      <w:lvlText w:val="•"/>
      <w:lvlJc w:val="left"/>
      <w:pPr>
        <w:ind w:left="720" w:leftChars="360" w:hanging="360"/>
      </w:pPr>
    </w:lvl>
    <w:lvl w:ilvl="2" w:tplc="00BE2C6C">
      <w:start w:val="1"/>
      <w:numFmt w:val="bullet"/>
      <w:lvlText w:val="•"/>
      <w:lvlJc w:val="left"/>
      <w:pPr>
        <w:ind w:left="1080" w:leftChars="540" w:hanging="360"/>
      </w:pPr>
    </w:lvl>
    <w:lvl w:ilvl="3" w:tplc="00BE2C6C">
      <w:start w:val="1"/>
      <w:numFmt w:val="bullet"/>
      <w:lvlText w:val="•"/>
      <w:lvlJc w:val="left"/>
      <w:pPr>
        <w:ind w:left="1440" w:leftChars="720" w:hanging="360"/>
      </w:pPr>
    </w:lvl>
    <w:lvl w:ilvl="4" w:tplc="00BE2C6C">
      <w:start w:val="1"/>
      <w:numFmt w:val="bullet"/>
      <w:lvlText w:val="•"/>
      <w:lvlJc w:val="left"/>
      <w:pPr>
        <w:ind w:left="1800" w:leftChars="900" w:hanging="360"/>
      </w:pPr>
    </w:lvl>
    <w:lvl w:ilvl="5" w:tplc="00BE2C6C">
      <w:start w:val="1"/>
      <w:numFmt w:val="bullet"/>
      <w:lvlText w:val="•"/>
      <w:lvlJc w:val="left"/>
      <w:pPr>
        <w:ind w:left="2160" w:leftChars="1080" w:hanging="360"/>
      </w:pPr>
    </w:lvl>
    <w:lvl w:ilvl="6" w:tplc="00BE2C6C">
      <w:start w:val="1"/>
      <w:numFmt w:val="bullet"/>
      <w:lvlText w:val="•"/>
      <w:lvlJc w:val="left"/>
      <w:pPr>
        <w:ind w:left="2520" w:leftChars="1260" w:hanging="360"/>
      </w:pPr>
    </w:lvl>
    <w:lvl w:ilvl="7" w:tplc="00BE2C6C">
      <w:start w:val="1"/>
      <w:numFmt w:val="bullet"/>
      <w:lvlText w:val="•"/>
      <w:lvlJc w:val="left"/>
      <w:pPr>
        <w:ind w:left="2880" w:leftChars="1440" w:hanging="360"/>
      </w:pPr>
    </w:lvl>
    <w:lvl w:ilvl="8" w:tplc="00BE2C6C">
      <w:start w:val="1"/>
      <w:numFmt w:val="bullet"/>
      <w:lvlText w:val="•"/>
      <w:lvlJc w:val="left"/>
      <w:pPr>
        <w:ind w:left="3240" w:leftChars="1620" w:hanging="360"/>
      </w:pPr>
    </w:lvl>
  </w:abstractNum>
  <w:abstractNum w:abstractNumId="10">
    <w:nsid w:val="33A86030"/>
    <w:multiLevelType w:val="hybridMultilevel"/>
    <w:tmpl w:val="A65E160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34753504"/>
    <w:multiLevelType w:val="hybridMultilevel"/>
    <w:tmpl w:val="6D943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E84B77"/>
    <w:multiLevelType w:val="hybridMultilevel"/>
    <w:tmpl w:val="9AE86472"/>
    <w:lvl w:ilvl="0" w:tplc="86F877A8">
      <w:start w:val="1"/>
      <w:numFmt w:val="decimal"/>
      <w:lvlText w:val="3.%1"/>
      <w:lvlJc w:val="left"/>
      <w:pPr>
        <w:ind w:left="720" w:hanging="360"/>
      </w:pPr>
      <w:rPr>
        <w:rFonts w:hint="default"/>
        <w:b/>
        <w:i w:val="false"/>
        <w:sz w:val="22"/>
      </w:r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9345B0"/>
    <w:multiLevelType w:val="hybridMultilevel"/>
    <w:tmpl w:val="6EC4B0C0"/>
    <w:lvl w:ilvl="0" w:tplc="1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18090019" w:tentative="true">
      <w:start w:val="1"/>
      <w:numFmt w:val="lowerLetter"/>
      <w:lvlText w:val="%2."/>
      <w:lvlJc w:val="left"/>
      <w:pPr>
        <w:ind w:left="1080" w:hanging="360"/>
      </w:pPr>
    </w:lvl>
    <w:lvl w:ilvl="2" w:tplc="1809001B" w:tentative="true">
      <w:start w:val="1"/>
      <w:numFmt w:val="lowerRoman"/>
      <w:lvlText w:val="%3."/>
      <w:lvlJc w:val="right"/>
      <w:pPr>
        <w:ind w:left="1800" w:hanging="180"/>
      </w:pPr>
    </w:lvl>
    <w:lvl w:ilvl="3" w:tplc="1809000F" w:tentative="true">
      <w:start w:val="1"/>
      <w:numFmt w:val="decimal"/>
      <w:lvlText w:val="%4."/>
      <w:lvlJc w:val="left"/>
      <w:pPr>
        <w:ind w:left="2520" w:hanging="360"/>
      </w:pPr>
    </w:lvl>
    <w:lvl w:ilvl="4" w:tplc="18090019" w:tentative="true">
      <w:start w:val="1"/>
      <w:numFmt w:val="lowerLetter"/>
      <w:lvlText w:val="%5."/>
      <w:lvlJc w:val="left"/>
      <w:pPr>
        <w:ind w:left="3240" w:hanging="360"/>
      </w:pPr>
    </w:lvl>
    <w:lvl w:ilvl="5" w:tplc="1809001B" w:tentative="true">
      <w:start w:val="1"/>
      <w:numFmt w:val="lowerRoman"/>
      <w:lvlText w:val="%6."/>
      <w:lvlJc w:val="right"/>
      <w:pPr>
        <w:ind w:left="3960" w:hanging="180"/>
      </w:pPr>
    </w:lvl>
    <w:lvl w:ilvl="6" w:tplc="1809000F" w:tentative="true">
      <w:start w:val="1"/>
      <w:numFmt w:val="decimal"/>
      <w:lvlText w:val="%7."/>
      <w:lvlJc w:val="left"/>
      <w:pPr>
        <w:ind w:left="4680" w:hanging="360"/>
      </w:pPr>
    </w:lvl>
    <w:lvl w:ilvl="7" w:tplc="18090019" w:tentative="true">
      <w:start w:val="1"/>
      <w:numFmt w:val="lowerLetter"/>
      <w:lvlText w:val="%8."/>
      <w:lvlJc w:val="left"/>
      <w:pPr>
        <w:ind w:left="5400" w:hanging="360"/>
      </w:pPr>
    </w:lvl>
    <w:lvl w:ilvl="8" w:tplc="1809001B" w:tentative="true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84B5CF2"/>
    <w:multiLevelType w:val="hybridMultilevel"/>
    <w:tmpl w:val="6164A98A"/>
    <w:lvl w:ilvl="0" w:tplc="86807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1D5712"/>
    <w:multiLevelType w:val="hybridMultilevel"/>
    <w:tmpl w:val="4492FEC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461D115F"/>
    <w:multiLevelType w:val="hybridMultilevel"/>
    <w:tmpl w:val="DEACF230"/>
    <w:lvl w:ilvl="0" w:tplc="80E8A56E">
      <w:start w:val="5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18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8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8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8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8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48715F0D"/>
    <w:multiLevelType w:val="hybridMultilevel"/>
    <w:tmpl w:val="81566858"/>
    <w:lvl w:ilvl="0" w:tplc="504033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true">
      <w:start w:val="1"/>
      <w:numFmt w:val="lowerRoman"/>
      <w:lvlText w:val="%3."/>
      <w:lvlJc w:val="right"/>
      <w:pPr>
        <w:ind w:left="1800" w:hanging="180"/>
      </w:pPr>
    </w:lvl>
    <w:lvl w:ilvl="3" w:tplc="0409000F" w:tentative="true">
      <w:start w:val="1"/>
      <w:numFmt w:val="decimal"/>
      <w:lvlText w:val="%4."/>
      <w:lvlJc w:val="left"/>
      <w:pPr>
        <w:ind w:left="2520" w:hanging="360"/>
      </w:pPr>
    </w:lvl>
    <w:lvl w:ilvl="4" w:tplc="04090019" w:tentative="true">
      <w:start w:val="1"/>
      <w:numFmt w:val="lowerLetter"/>
      <w:lvlText w:val="%5."/>
      <w:lvlJc w:val="left"/>
      <w:pPr>
        <w:ind w:left="3240" w:hanging="360"/>
      </w:pPr>
    </w:lvl>
    <w:lvl w:ilvl="5" w:tplc="0409001B" w:tentative="true">
      <w:start w:val="1"/>
      <w:numFmt w:val="lowerRoman"/>
      <w:lvlText w:val="%6."/>
      <w:lvlJc w:val="right"/>
      <w:pPr>
        <w:ind w:left="3960" w:hanging="180"/>
      </w:pPr>
    </w:lvl>
    <w:lvl w:ilvl="6" w:tplc="0409000F" w:tentative="true">
      <w:start w:val="1"/>
      <w:numFmt w:val="decimal"/>
      <w:lvlText w:val="%7."/>
      <w:lvlJc w:val="left"/>
      <w:pPr>
        <w:ind w:left="4680" w:hanging="360"/>
      </w:pPr>
    </w:lvl>
    <w:lvl w:ilvl="7" w:tplc="04090019" w:tentative="true">
      <w:start w:val="1"/>
      <w:numFmt w:val="lowerLetter"/>
      <w:lvlText w:val="%8."/>
      <w:lvlJc w:val="left"/>
      <w:pPr>
        <w:ind w:left="5400" w:hanging="360"/>
      </w:pPr>
    </w:lvl>
    <w:lvl w:ilvl="8" w:tplc="0409001B" w:tentative="true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493D5D5D"/>
    <w:multiLevelType w:val="hybridMultilevel"/>
    <w:tmpl w:val="F1C4B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7D2DF5"/>
    <w:multiLevelType w:val="hybridMultilevel"/>
    <w:tmpl w:val="7A7ED8B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">
    <w:nsid w:val="4F832362"/>
    <w:multiLevelType w:val="hybridMultilevel"/>
    <w:tmpl w:val="194CD1E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509C27CA"/>
    <w:multiLevelType w:val="hybridMultilevel"/>
    <w:tmpl w:val="3CFA9DA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5394220A"/>
    <w:multiLevelType w:val="hybridMultilevel"/>
    <w:tmpl w:val="13EC87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true">
      <w:start w:val="1"/>
      <w:numFmt w:val="lowerLetter"/>
      <w:lvlText w:val="%2."/>
      <w:lvlJc w:val="left"/>
      <w:pPr>
        <w:ind w:left="1440" w:hanging="360"/>
      </w:pPr>
    </w:lvl>
    <w:lvl w:ilvl="2" w:tplc="0409001B" w:tentative="true">
      <w:start w:val="1"/>
      <w:numFmt w:val="lowerRoman"/>
      <w:lvlText w:val="%3."/>
      <w:lvlJc w:val="right"/>
      <w:pPr>
        <w:ind w:left="2160" w:hanging="180"/>
      </w:pPr>
    </w:lvl>
    <w:lvl w:ilvl="3" w:tplc="0409000F" w:tentative="true">
      <w:start w:val="1"/>
      <w:numFmt w:val="decimal"/>
      <w:lvlText w:val="%4."/>
      <w:lvlJc w:val="left"/>
      <w:pPr>
        <w:ind w:left="2880" w:hanging="360"/>
      </w:pPr>
    </w:lvl>
    <w:lvl w:ilvl="4" w:tplc="04090019" w:tentative="true">
      <w:start w:val="1"/>
      <w:numFmt w:val="lowerLetter"/>
      <w:lvlText w:val="%5."/>
      <w:lvlJc w:val="left"/>
      <w:pPr>
        <w:ind w:left="3600" w:hanging="360"/>
      </w:pPr>
    </w:lvl>
    <w:lvl w:ilvl="5" w:tplc="0409001B" w:tentative="true">
      <w:start w:val="1"/>
      <w:numFmt w:val="lowerRoman"/>
      <w:lvlText w:val="%6."/>
      <w:lvlJc w:val="right"/>
      <w:pPr>
        <w:ind w:left="4320" w:hanging="180"/>
      </w:pPr>
    </w:lvl>
    <w:lvl w:ilvl="6" w:tplc="0409000F" w:tentative="true">
      <w:start w:val="1"/>
      <w:numFmt w:val="decimal"/>
      <w:lvlText w:val="%7."/>
      <w:lvlJc w:val="left"/>
      <w:pPr>
        <w:ind w:left="5040" w:hanging="360"/>
      </w:pPr>
    </w:lvl>
    <w:lvl w:ilvl="7" w:tplc="04090019" w:tentative="true">
      <w:start w:val="1"/>
      <w:numFmt w:val="lowerLetter"/>
      <w:lvlText w:val="%8."/>
      <w:lvlJc w:val="left"/>
      <w:pPr>
        <w:ind w:left="5760" w:hanging="360"/>
      </w:pPr>
    </w:lvl>
    <w:lvl w:ilvl="8" w:tplc="04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4EA64D6"/>
    <w:multiLevelType w:val="hybridMultilevel"/>
    <w:tmpl w:val="3DF65864"/>
    <w:lvl w:ilvl="0" w:tplc="4F9A4F5E">
      <w:start w:val="1"/>
      <w:numFmt w:val="upperLetter"/>
      <w:pStyle w:val="Subtitle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36E7B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2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7E5E56B4">
      <w:start w:val="1"/>
      <w:numFmt w:val="decimal"/>
      <w:lvlText w:val="%5)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 w:tplc="0409001B" w:tentative="true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true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true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true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563C7A74"/>
    <w:multiLevelType w:val="hybridMultilevel"/>
    <w:tmpl w:val="4B16E9E8"/>
    <w:lvl w:ilvl="0" w:tplc="1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18090019" w:tentative="true">
      <w:start w:val="1"/>
      <w:numFmt w:val="lowerLetter"/>
      <w:lvlText w:val="%2."/>
      <w:lvlJc w:val="left"/>
      <w:pPr>
        <w:ind w:left="1080" w:hanging="360"/>
      </w:pPr>
    </w:lvl>
    <w:lvl w:ilvl="2" w:tplc="1809001B" w:tentative="true">
      <w:start w:val="1"/>
      <w:numFmt w:val="lowerRoman"/>
      <w:lvlText w:val="%3."/>
      <w:lvlJc w:val="right"/>
      <w:pPr>
        <w:ind w:left="1800" w:hanging="180"/>
      </w:pPr>
    </w:lvl>
    <w:lvl w:ilvl="3" w:tplc="1809000F" w:tentative="true">
      <w:start w:val="1"/>
      <w:numFmt w:val="decimal"/>
      <w:lvlText w:val="%4."/>
      <w:lvlJc w:val="left"/>
      <w:pPr>
        <w:ind w:left="2520" w:hanging="360"/>
      </w:pPr>
    </w:lvl>
    <w:lvl w:ilvl="4" w:tplc="18090019" w:tentative="true">
      <w:start w:val="1"/>
      <w:numFmt w:val="lowerLetter"/>
      <w:lvlText w:val="%5."/>
      <w:lvlJc w:val="left"/>
      <w:pPr>
        <w:ind w:left="3240" w:hanging="360"/>
      </w:pPr>
    </w:lvl>
    <w:lvl w:ilvl="5" w:tplc="1809001B" w:tentative="true">
      <w:start w:val="1"/>
      <w:numFmt w:val="lowerRoman"/>
      <w:lvlText w:val="%6."/>
      <w:lvlJc w:val="right"/>
      <w:pPr>
        <w:ind w:left="3960" w:hanging="180"/>
      </w:pPr>
    </w:lvl>
    <w:lvl w:ilvl="6" w:tplc="1809000F" w:tentative="true">
      <w:start w:val="1"/>
      <w:numFmt w:val="decimal"/>
      <w:lvlText w:val="%7."/>
      <w:lvlJc w:val="left"/>
      <w:pPr>
        <w:ind w:left="4680" w:hanging="360"/>
      </w:pPr>
    </w:lvl>
    <w:lvl w:ilvl="7" w:tplc="18090019" w:tentative="true">
      <w:start w:val="1"/>
      <w:numFmt w:val="lowerLetter"/>
      <w:lvlText w:val="%8."/>
      <w:lvlJc w:val="left"/>
      <w:pPr>
        <w:ind w:left="5400" w:hanging="360"/>
      </w:pPr>
    </w:lvl>
    <w:lvl w:ilvl="8" w:tplc="1809001B" w:tentative="true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59A60D3D"/>
    <w:multiLevelType w:val="hybridMultilevel"/>
    <w:tmpl w:val="1E0AE66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>
    <w:nsid w:val="5B545C2E"/>
    <w:multiLevelType w:val="multilevel"/>
    <w:tmpl w:val="1F5A3D9C"/>
    <w:lvl w:ilvl="0">
      <w:start w:val="1"/>
      <w:numFmt w:val="decimal"/>
      <w:pStyle w:val="Heading1"/>
      <w:suff w:val="space"/>
      <w:lvlText w:val="%1"/>
      <w:lvlJc w:val="left"/>
    </w:lvl>
    <w:lvl w:ilvl="1">
      <w:start w:val="1"/>
      <w:numFmt w:val="decimal"/>
      <w:pStyle w:val="Heading2"/>
      <w:suff w:val="space"/>
      <w:lvlText w:val="%1.%2"/>
      <w:lvlJc w:val="left"/>
    </w:lvl>
    <w:lvl w:ilvl="2">
      <w:start w:val="1"/>
      <w:numFmt w:val="decimal"/>
      <w:pStyle w:val="Heading3"/>
      <w:suff w:val="space"/>
      <w:lvlText w:val="%1.%2.%3"/>
      <w:lvlJc w:val="left"/>
    </w:lvl>
    <w:lvl w:ilvl="3">
      <w:start w:val="1"/>
      <w:numFmt w:val="decimal"/>
      <w:pStyle w:val="Heading4"/>
      <w:suff w:val="space"/>
      <w:lvlText w:val="%1.%2.%3.%4"/>
      <w:lvlJc w:val="left"/>
    </w:lvl>
    <w:lvl w:ilvl="4">
      <w:start w:val="1"/>
      <w:numFmt w:val="decimal"/>
      <w:pStyle w:val="Heading5"/>
      <w:suff w:val="space"/>
      <w:lvlText w:val="%1.%2.%3.%4.%5"/>
      <w:lvlJc w:val="left"/>
    </w:lvl>
    <w:lvl w:ilvl="5">
      <w:start w:val="1"/>
      <w:numFmt w:val="decimal"/>
      <w:pStyle w:val="Heading6"/>
      <w:suff w:val="space"/>
      <w:lvlText w:val="%1.%2.%3.%4.%5.%6"/>
      <w:lvlJc w:val="left"/>
    </w:lvl>
    <w:lvl w:ilvl="6">
      <w:start w:val="1"/>
      <w:numFmt w:val="decimal"/>
      <w:pStyle w:val="Heading7"/>
      <w:suff w:val="space"/>
      <w:lvlText w:val="%1.%2.%3.%4.%5.%6.%7"/>
      <w:lvlJc w:val="left"/>
    </w:lvl>
    <w:lvl w:ilvl="7">
      <w:start w:val="1"/>
      <w:numFmt w:val="decimal"/>
      <w:pStyle w:val="Heading8"/>
      <w:suff w:val="space"/>
      <w:lvlText w:val="%1.%2.%3.%4.%5.%6.%7.%8"/>
      <w:lvlJc w:val="left"/>
    </w:lvl>
    <w:lvl w:ilvl="8">
      <w:start w:val="1"/>
      <w:numFmt w:val="decimal"/>
      <w:pStyle w:val="Heading9"/>
      <w:suff w:val="space"/>
      <w:lvlText w:val="%1.%2.%3.%4.%5.%6.%7.%8.%9"/>
      <w:lvlJc w:val="left"/>
    </w:lvl>
  </w:abstractNum>
  <w:abstractNum w:abstractNumId="27">
    <w:nsid w:val="5DBF2F5E"/>
    <w:multiLevelType w:val="hybridMultilevel"/>
    <w:tmpl w:val="DC44D3E6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8">
    <w:nsid w:val="616243E1"/>
    <w:multiLevelType w:val="multilevel"/>
    <w:tmpl w:val="DF5A401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i w:val="false"/>
        <w:sz w:val="2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62DB3D68"/>
    <w:multiLevelType w:val="hybridMultilevel"/>
    <w:tmpl w:val="5DCCF28C"/>
    <w:lvl w:ilvl="0" w:tplc="675E0244">
      <w:start w:val="1"/>
      <w:numFmt w:val="bullet"/>
      <w:pStyle w:val="BulletText1"/>
      <w:lvlText w:val=""/>
      <w:lvlJc w:val="left"/>
      <w:pPr>
        <w:tabs>
          <w:tab w:val="num" w:pos="173"/>
        </w:tabs>
        <w:ind w:left="173" w:hanging="173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0">
    <w:nsid w:val="64991E8B"/>
    <w:multiLevelType w:val="hybridMultilevel"/>
    <w:tmpl w:val="BFF826DE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1">
    <w:nsid w:val="674B69E3"/>
    <w:multiLevelType w:val="hybridMultilevel"/>
    <w:tmpl w:val="5060F800"/>
    <w:lvl w:ilvl="0" w:tplc="1324B02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18090019" w:tentative="true">
      <w:start w:val="1"/>
      <w:numFmt w:val="lowerLetter"/>
      <w:lvlText w:val="%2."/>
      <w:lvlJc w:val="left"/>
      <w:pPr>
        <w:ind w:left="1440" w:hanging="360"/>
      </w:pPr>
    </w:lvl>
    <w:lvl w:ilvl="2" w:tplc="1809001B" w:tentative="true">
      <w:start w:val="1"/>
      <w:numFmt w:val="lowerRoman"/>
      <w:lvlText w:val="%3."/>
      <w:lvlJc w:val="right"/>
      <w:pPr>
        <w:ind w:left="2160" w:hanging="180"/>
      </w:pPr>
    </w:lvl>
    <w:lvl w:ilvl="3" w:tplc="1809000F" w:tentative="true">
      <w:start w:val="1"/>
      <w:numFmt w:val="decimal"/>
      <w:lvlText w:val="%4."/>
      <w:lvlJc w:val="left"/>
      <w:pPr>
        <w:ind w:left="2880" w:hanging="360"/>
      </w:pPr>
    </w:lvl>
    <w:lvl w:ilvl="4" w:tplc="18090019" w:tentative="true">
      <w:start w:val="1"/>
      <w:numFmt w:val="lowerLetter"/>
      <w:lvlText w:val="%5."/>
      <w:lvlJc w:val="left"/>
      <w:pPr>
        <w:ind w:left="3600" w:hanging="360"/>
      </w:pPr>
    </w:lvl>
    <w:lvl w:ilvl="5" w:tplc="1809001B" w:tentative="true">
      <w:start w:val="1"/>
      <w:numFmt w:val="lowerRoman"/>
      <w:lvlText w:val="%6."/>
      <w:lvlJc w:val="right"/>
      <w:pPr>
        <w:ind w:left="4320" w:hanging="180"/>
      </w:pPr>
    </w:lvl>
    <w:lvl w:ilvl="6" w:tplc="1809000F" w:tentative="true">
      <w:start w:val="1"/>
      <w:numFmt w:val="decimal"/>
      <w:lvlText w:val="%7."/>
      <w:lvlJc w:val="left"/>
      <w:pPr>
        <w:ind w:left="5040" w:hanging="360"/>
      </w:pPr>
    </w:lvl>
    <w:lvl w:ilvl="7" w:tplc="18090019" w:tentative="true">
      <w:start w:val="1"/>
      <w:numFmt w:val="lowerLetter"/>
      <w:lvlText w:val="%8."/>
      <w:lvlJc w:val="left"/>
      <w:pPr>
        <w:ind w:left="5760" w:hanging="360"/>
      </w:pPr>
    </w:lvl>
    <w:lvl w:ilvl="8" w:tplc="1809001B" w:tentative="true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C5272E"/>
    <w:multiLevelType w:val="hybridMultilevel"/>
    <w:tmpl w:val="8898921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tru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>
    <w:nsid w:val="70E71284"/>
    <w:multiLevelType w:val="singleLevel"/>
    <w:tmpl w:val="EC02CD68"/>
    <w:lvl w:ilvl="0">
      <w:start w:val="1"/>
      <w:numFmt w:val="decimal"/>
      <w:lvlText w:val="%1."/>
      <w:legacy w:legacy="true" w:legacySpace="120" w:legacyIndent="360"/>
      <w:lvlJc w:val="left"/>
      <w:pPr>
        <w:ind w:left="360" w:hanging="360"/>
      </w:pPr>
    </w:lvl>
  </w:abstractNum>
  <w:abstractNum w:abstractNumId="34">
    <w:nsid w:val="73392343"/>
    <w:multiLevelType w:val="hybridMultilevel"/>
    <w:tmpl w:val="5130ED34"/>
    <w:lvl w:ilvl="0" w:tplc="826A916C">
      <w:start w:val="24"/>
      <w:numFmt w:val="bullet"/>
      <w:lvlText w:val="-"/>
      <w:lvlJc w:val="left"/>
      <w:pPr>
        <w:ind w:left="420" w:hanging="360"/>
      </w:pPr>
      <w:rPr>
        <w:rFonts w:hint="default" w:ascii="Arial" w:hAnsi="Arial" w:eastAsia="Times New Roman" w:cs="Arial"/>
      </w:rPr>
    </w:lvl>
    <w:lvl w:ilvl="1" w:tplc="04090003" w:tentative="true">
      <w:start w:val="1"/>
      <w:numFmt w:val="bullet"/>
      <w:lvlText w:val="o"/>
      <w:lvlJc w:val="left"/>
      <w:pPr>
        <w:ind w:left="1140" w:hanging="360"/>
      </w:pPr>
      <w:rPr>
        <w:rFonts w:hint="default" w:ascii="Courier New" w:hAnsi="Courier New" w:cs="Courier New"/>
      </w:rPr>
    </w:lvl>
    <w:lvl w:ilvl="2" w:tplc="04090005" w:tentative="true">
      <w:start w:val="1"/>
      <w:numFmt w:val="bullet"/>
      <w:lvlText w:val=""/>
      <w:lvlJc w:val="left"/>
      <w:pPr>
        <w:ind w:left="18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5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3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0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47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4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180" w:hanging="360"/>
      </w:pPr>
      <w:rPr>
        <w:rFonts w:hint="default" w:ascii="Wingdings" w:hAnsi="Wingdings"/>
      </w:rPr>
    </w:lvl>
  </w:abstractNum>
  <w:abstractNum w:abstractNumId="35">
    <w:nsid w:val="789D6FA2"/>
    <w:multiLevelType w:val="hybridMultilevel"/>
    <w:tmpl w:val="BE2E8D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5" w:tentative="tru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tru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tru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tru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tru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tru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tru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>
    <w:nsid w:val="7F64779D"/>
    <w:multiLevelType w:val="hybridMultilevel"/>
    <w:tmpl w:val="0D12CB80"/>
    <w:lvl w:ilvl="0" w:tplc="00BE2C6C">
      <w:start w:val="1"/>
      <w:numFmt w:val="bullet"/>
      <w:lvlText w:val="•"/>
      <w:lvlJc w:val="left"/>
      <w:pPr>
        <w:ind w:left="360" w:leftChars="180" w:hanging="360"/>
      </w:pPr>
    </w:lvl>
    <w:lvl w:ilvl="1" w:tplc="00BE2C6C">
      <w:start w:val="1"/>
      <w:numFmt w:val="bullet"/>
      <w:lvlText w:val="•"/>
      <w:lvlJc w:val="left"/>
      <w:pPr>
        <w:ind w:left="720" w:leftChars="360" w:hanging="360"/>
      </w:pPr>
    </w:lvl>
    <w:lvl w:ilvl="2" w:tplc="00BE2C6C">
      <w:start w:val="1"/>
      <w:numFmt w:val="bullet"/>
      <w:lvlText w:val="•"/>
      <w:lvlJc w:val="left"/>
      <w:pPr>
        <w:ind w:left="1080" w:leftChars="540" w:hanging="360"/>
      </w:pPr>
    </w:lvl>
    <w:lvl w:ilvl="3" w:tplc="00BE2C6C">
      <w:start w:val="1"/>
      <w:numFmt w:val="bullet"/>
      <w:lvlText w:val="•"/>
      <w:lvlJc w:val="left"/>
      <w:pPr>
        <w:ind w:left="1440" w:leftChars="720" w:hanging="360"/>
      </w:pPr>
    </w:lvl>
    <w:lvl w:ilvl="4" w:tplc="00BE2C6C">
      <w:start w:val="1"/>
      <w:numFmt w:val="bullet"/>
      <w:lvlText w:val="•"/>
      <w:lvlJc w:val="left"/>
      <w:pPr>
        <w:ind w:left="1800" w:leftChars="900" w:hanging="360"/>
      </w:pPr>
    </w:lvl>
    <w:lvl w:ilvl="5" w:tplc="00BE2C6C">
      <w:start w:val="1"/>
      <w:numFmt w:val="bullet"/>
      <w:lvlText w:val="•"/>
      <w:lvlJc w:val="left"/>
      <w:pPr>
        <w:ind w:left="2160" w:leftChars="1080" w:hanging="360"/>
      </w:pPr>
    </w:lvl>
    <w:lvl w:ilvl="6" w:tplc="00BE2C6C">
      <w:start w:val="1"/>
      <w:numFmt w:val="bullet"/>
      <w:lvlText w:val="•"/>
      <w:lvlJc w:val="left"/>
      <w:pPr>
        <w:ind w:left="2520" w:leftChars="1260" w:hanging="360"/>
      </w:pPr>
    </w:lvl>
    <w:lvl w:ilvl="7" w:tplc="00BE2C6C">
      <w:start w:val="1"/>
      <w:numFmt w:val="bullet"/>
      <w:lvlText w:val="•"/>
      <w:lvlJc w:val="left"/>
      <w:pPr>
        <w:ind w:left="2880" w:leftChars="1440" w:hanging="360"/>
      </w:pPr>
    </w:lvl>
    <w:lvl w:ilvl="8" w:tplc="00BE2C6C">
      <w:start w:val="1"/>
      <w:numFmt w:val="bullet"/>
      <w:lvlText w:val="•"/>
      <w:lvlJc w:val="left"/>
      <w:pPr>
        <w:ind w:left="3240" w:leftChars="1620" w:hanging="360"/>
      </w:pPr>
    </w:lvl>
  </w:abstractNum>
  <w:abstractNum w:abstractNumId="37">
    <w:multiLevelType w:val="multilevel"/>
    <w:lvl w:ilvl="0">
      <w:start w:val="1"/>
      <w:numFmt w:val="decimal"/>
      <w:pStyle w:val="Heading1"/>
      <w:suff w:val="space"/>
      <w:lvlText w:val="%1"/>
    </w:lvl>
    <w:lvl w:ilvl="1">
      <w:start w:val="1"/>
      <w:numFmt w:val="decimal"/>
      <w:pStyle w:val="Heading2"/>
      <w:suff w:val="space"/>
      <w:lvlText w:val="%1.%2"/>
    </w:lvl>
    <w:lvl w:ilvl="2">
      <w:start w:val="1"/>
      <w:numFmt w:val="decimal"/>
      <w:pStyle w:val="Heading3"/>
      <w:suff w:val="space"/>
      <w:lvlText w:val="%1.%2.%3"/>
    </w:lvl>
    <w:lvl w:ilvl="3">
      <w:start w:val="1"/>
      <w:numFmt w:val="decimal"/>
      <w:pStyle w:val="Heading4"/>
      <w:suff w:val="space"/>
      <w:lvlText w:val="%1.%2.%3.%4"/>
    </w:lvl>
    <w:lvl w:ilvl="4">
      <w:start w:val="1"/>
      <w:numFmt w:val="decimal"/>
      <w:pStyle w:val="Heading5"/>
      <w:suff w:val="space"/>
      <w:lvlText w:val="%1.%2.%3.%4.%5"/>
    </w:lvl>
    <w:lvl w:ilvl="5">
      <w:start w:val="1"/>
      <w:numFmt w:val="decimal"/>
      <w:pStyle w:val="Heading6"/>
      <w:suff w:val="space"/>
      <w:lvlText w:val="%1.%2.%3.%4.%5.%6"/>
    </w:lvl>
    <w:lvl w:ilvl="6">
      <w:start w:val="1"/>
      <w:numFmt w:val="decimal"/>
      <w:pStyle w:val="Heading7"/>
      <w:suff w:val="space"/>
      <w:lvlText w:val="%1.%2.%3.%4.%5.%6.%7"/>
    </w:lvl>
    <w:lvl w:ilvl="7">
      <w:start w:val="1"/>
      <w:numFmt w:val="decimal"/>
      <w:pStyle w:val="Heading8"/>
      <w:suff w:val="space"/>
      <w:lvlText w:val="%1.%2.%3.%4.%5.%6.%7.%8"/>
    </w:lvl>
    <w:lvl w:ilvl="8">
      <w:start w:val="1"/>
      <w:numFmt w:val="decimal"/>
      <w:pStyle w:val="Heading9"/>
      <w:suff w:val="space"/>
      <w:lvlText w:val="%1.%2.%3.%4.%5.%6.%7.%8.%9"/>
    </w:lvl>
  </w:abstractNum>
  <w:num w:numId="1">
    <w:abstractNumId w:val="2"/>
  </w:num>
  <w:num w:numId="2">
    <w:abstractNumId w:val="29"/>
  </w:num>
  <w:num w:numId="3">
    <w:abstractNumId w:val="8"/>
  </w:num>
  <w:num w:numId="4">
    <w:abstractNumId w:val="33"/>
  </w:num>
  <w:num w:numId="5">
    <w:abstractNumId w:val="7"/>
  </w:num>
  <w:num w:numId="6">
    <w:abstractNumId w:val="17"/>
  </w:num>
  <w:num w:numId="7">
    <w:abstractNumId w:val="27"/>
  </w:num>
  <w:num w:numId="8">
    <w:abstractNumId w:val="25"/>
  </w:num>
  <w:num w:numId="9">
    <w:abstractNumId w:val="23"/>
  </w:num>
  <w:num w:numId="10">
    <w:abstractNumId w:val="11"/>
  </w:num>
  <w:num w:numId="11">
    <w:abstractNumId w:val="15"/>
  </w:num>
  <w:num w:numId="12">
    <w:abstractNumId w:val="32"/>
  </w:num>
  <w:num w:numId="13">
    <w:abstractNumId w:val="6"/>
  </w:num>
  <w:num w:numId="14">
    <w:abstractNumId w:val="14"/>
  </w:num>
  <w:num w:numId="15">
    <w:abstractNumId w:val="12"/>
  </w:num>
  <w:num w:numId="16">
    <w:abstractNumId w:val="28"/>
  </w:num>
  <w:num w:numId="17">
    <w:abstractNumId w:val="5"/>
  </w:num>
  <w:num w:numId="18">
    <w:abstractNumId w:val="18"/>
  </w:num>
  <w:num w:numId="19">
    <w:abstractNumId w:val="22"/>
  </w:num>
  <w:num w:numId="20">
    <w:abstractNumId w:val="21"/>
  </w:num>
  <w:num w:numId="21">
    <w:abstractNumId w:val="35"/>
  </w:num>
  <w:num w:numId="22">
    <w:abstractNumId w:val="20"/>
  </w:num>
  <w:num w:numId="23">
    <w:abstractNumId w:val="19"/>
  </w:num>
  <w:num w:numId="24">
    <w:abstractNumId w:val="34"/>
  </w:num>
  <w:num w:numId="25">
    <w:abstractNumId w:val="10"/>
  </w:num>
  <w:num w:numId="26">
    <w:abstractNumId w:val="28"/>
  </w:num>
  <w:num w:numId="27">
    <w:abstractNumId w:val="28"/>
  </w:num>
  <w:num w:numId="28">
    <w:abstractNumId w:val="28"/>
  </w:num>
  <w:num w:numId="29">
    <w:abstractNumId w:val="28"/>
  </w:num>
  <w:num w:numId="30">
    <w:abstractNumId w:val="28"/>
  </w:num>
  <w:num w:numId="31">
    <w:abstractNumId w:val="3"/>
  </w:num>
  <w:num w:numId="32">
    <w:abstractNumId w:val="28"/>
  </w:num>
  <w:num w:numId="33">
    <w:abstractNumId w:val="28"/>
  </w:num>
  <w:num w:numId="34">
    <w:abstractNumId w:val="4"/>
  </w:num>
  <w:num w:numId="35">
    <w:abstractNumId w:val="30"/>
  </w:num>
  <w:num w:numId="36">
    <w:abstractNumId w:val="0"/>
  </w:num>
  <w:num w:numId="37">
    <w:abstractNumId w:val="13"/>
  </w:num>
  <w:num w:numId="38">
    <w:abstractNumId w:val="24"/>
  </w:num>
  <w:num w:numId="39">
    <w:abstractNumId w:val="16"/>
  </w:num>
  <w:num w:numId="40">
    <w:abstractNumId w:val="31"/>
  </w:num>
  <w:num w:numId="41">
    <w:abstractNumId w:val="26"/>
  </w:num>
  <w:num w:numId="42">
    <w:abstractNumId w:val="36"/>
    <w:lvlOverride w:ilvl="0">
      <w:startOverride w:val="1"/>
    </w:lvlOverride>
    <w:lvlOverride w:ilvl="1">
      <w:startOverride w:val="1"/>
    </w:lvlOverride>
  </w:num>
  <w:num w:numId="43">
    <w:abstractNumId w:val="1"/>
    <w:lvlOverride w:ilvl="0">
      <w:startOverride w:val="1"/>
    </w:lvlOverride>
  </w:num>
  <w:num w:numId="44">
    <w:abstractNumId w:val="9"/>
    <w:lvlOverride w:ilvl="0">
      <w:startOverride w:val="1"/>
    </w:lvlOverride>
  </w:num>
  <w:num w:numId="45">
    <w:abstractNumId w:val="37"/>
  </w:num>
</w:numbering>
</file>

<file path=word/people.xml><?xml version="1.0" encoding="utf-8"?>
<w15:people xmlns:w15="http://schemas.microsoft.com/office/word/2012/wordml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15:person w15:author="Phani Devarakonda">
    <w15:presenceInfo w15:providerId="AD" w15:userId="S::phanid@complianceg.com::cb291800-62eb-49fa-af4b-acc798048437"/>
  </w15:person>
</w15:people>
</file>

<file path=word/settings.xml><?xml version="1.0" encoding="utf-8"?>
<w:setting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zoom w:percent="100"/>
  <w:embedTrueTypeFonts/>
  <w:hideSpellingErrors/>
  <w:hideGrammaticalErrors/>
  <w:activeWritingStyle w:lang="en-US" w:vendorID="64" w:dllVersion="6" w:nlCheck="true" w:checkStyle="true" w:appName="MSWord"/>
  <w:activeWritingStyle w:lang="en-US" w:vendorID="64" w:dllVersion="5" w:nlCheck="true" w:checkStyle="true" w:appName="MSWord"/>
  <w:activeWritingStyle w:lang="fr-FR" w:vendorID="64" w:dllVersion="6" w:nlCheck="true" w:checkStyle="true" w:appName="MSWord"/>
  <w:activeWritingStyle w:lang="es-ES" w:vendorID="64" w:dllVersion="6" w:nlCheck="true" w:checkStyle="true" w:appName="MSWord"/>
  <w:activeWritingStyle w:lang="en-GB" w:vendorID="64" w:dllVersion="6" w:nlCheck="true" w:checkStyle="true" w:appName="MSWord"/>
  <w:activeWritingStyle w:lang="en-US" w:vendorID="64" w:dllVersion="0" w:nlCheck="true" w:checkStyle="false" w:appName="MSWord"/>
  <w:activeWritingStyle w:lang="fr-FR" w:vendorID="64" w:dllVersion="0" w:nlCheck="true" w:checkStyle="false" w:appName="MSWord"/>
  <w:activeWritingStyle w:lang="en-IE" w:vendorID="64" w:dllVersion="0" w:nlCheck="true" w:checkStyle="false" w:appName="MSWord"/>
  <w:activeWritingStyle w:lang="en-GB" w:vendorID="64" w:dllVersion="0" w:nlCheck="true" w:checkStyle="false" w:appName="MSWord"/>
  <w:activeWritingStyle w:lang="en-US" w:vendorID="8" w:dllVersion="513" w:checkStyle="true" w:appName="MSWord"/>
  <w:activeWritingStyle w:lang="fr-FR" w:vendorID="9" w:dllVersion="512" w:checkStyle="true" w:appName="MSWord"/>
  <w:proofState w:spelling="clean" w:grammar="clean"/>
  <w:trackRevisions/>
  <w:documentProtection w:edit="trackedChanges" w:enforcement="tru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spidmax="2050" v:ext="edit"/>
  </w:hdrShapeDefaults>
  <w:footnotePr>
    <w:footnote w:id="-1"/>
    <w:footnote w:id="0"/>
  </w:footnotePr>
  <w:endnotePr>
    <w:endnote w:id="-1"/>
    <w:endnote w:id="0"/>
  </w:endnotePr>
  <w:compat/>
  <w:rsids>
    <w:rsidRoot w:val="00E30EC2"/>
    <w:rsid w:val="00004A8C"/>
    <w:rsid w:val="00005642"/>
    <w:rsid w:val="00007235"/>
    <w:rsid w:val="000247EA"/>
    <w:rsid w:val="00027D98"/>
    <w:rsid w:val="000358B1"/>
    <w:rsid w:val="00043495"/>
    <w:rsid w:val="0005401D"/>
    <w:rsid w:val="0006713D"/>
    <w:rsid w:val="0007156D"/>
    <w:rsid w:val="00077533"/>
    <w:rsid w:val="00081FEB"/>
    <w:rsid w:val="000915D6"/>
    <w:rsid w:val="000932C8"/>
    <w:rsid w:val="00095CE0"/>
    <w:rsid w:val="000A0072"/>
    <w:rsid w:val="000B4567"/>
    <w:rsid w:val="000B6891"/>
    <w:rsid w:val="000D2464"/>
    <w:rsid w:val="000D2C26"/>
    <w:rsid w:val="000E06EE"/>
    <w:rsid w:val="000F233C"/>
    <w:rsid w:val="001136F8"/>
    <w:rsid w:val="00115427"/>
    <w:rsid w:val="00117F38"/>
    <w:rsid w:val="00134794"/>
    <w:rsid w:val="0014277A"/>
    <w:rsid w:val="00150A6F"/>
    <w:rsid w:val="0015163E"/>
    <w:rsid w:val="001526A3"/>
    <w:rsid w:val="001604D6"/>
    <w:rsid w:val="00163B18"/>
    <w:rsid w:val="00173E69"/>
    <w:rsid w:val="00191CFD"/>
    <w:rsid w:val="001C1416"/>
    <w:rsid w:val="001C4605"/>
    <w:rsid w:val="001D1FD8"/>
    <w:rsid w:val="001E7618"/>
    <w:rsid w:val="00204404"/>
    <w:rsid w:val="00205429"/>
    <w:rsid w:val="00215EEC"/>
    <w:rsid w:val="00225E61"/>
    <w:rsid w:val="002400DA"/>
    <w:rsid w:val="00240228"/>
    <w:rsid w:val="00241EB3"/>
    <w:rsid w:val="00246AEE"/>
    <w:rsid w:val="002470BE"/>
    <w:rsid w:val="0025042E"/>
    <w:rsid w:val="00257042"/>
    <w:rsid w:val="00266409"/>
    <w:rsid w:val="002700A0"/>
    <w:rsid w:val="00274F57"/>
    <w:rsid w:val="002762A6"/>
    <w:rsid w:val="00276A1B"/>
    <w:rsid w:val="002865E4"/>
    <w:rsid w:val="002A0ADC"/>
    <w:rsid w:val="002A275B"/>
    <w:rsid w:val="002B1308"/>
    <w:rsid w:val="002B43AB"/>
    <w:rsid w:val="002B6FDD"/>
    <w:rsid w:val="002C0262"/>
    <w:rsid w:val="002C3638"/>
    <w:rsid w:val="002C5853"/>
    <w:rsid w:val="002C5BB8"/>
    <w:rsid w:val="002C69A0"/>
    <w:rsid w:val="002D078C"/>
    <w:rsid w:val="002E4AA2"/>
    <w:rsid w:val="002F7DA3"/>
    <w:rsid w:val="003062C0"/>
    <w:rsid w:val="0031644A"/>
    <w:rsid w:val="00322EF0"/>
    <w:rsid w:val="00323A79"/>
    <w:rsid w:val="00337E7B"/>
    <w:rsid w:val="00343BA9"/>
    <w:rsid w:val="00356B60"/>
    <w:rsid w:val="003657B4"/>
    <w:rsid w:val="00370106"/>
    <w:rsid w:val="00370B9D"/>
    <w:rsid w:val="00377B33"/>
    <w:rsid w:val="00381477"/>
    <w:rsid w:val="003844B2"/>
    <w:rsid w:val="003949BE"/>
    <w:rsid w:val="003B0F7D"/>
    <w:rsid w:val="003B2BAB"/>
    <w:rsid w:val="003C0007"/>
    <w:rsid w:val="003C2076"/>
    <w:rsid w:val="003C3C2C"/>
    <w:rsid w:val="003D10A0"/>
    <w:rsid w:val="003D35F4"/>
    <w:rsid w:val="003D4E83"/>
    <w:rsid w:val="003F1A4E"/>
    <w:rsid w:val="003F54DD"/>
    <w:rsid w:val="003F6BA8"/>
    <w:rsid w:val="003F6C5C"/>
    <w:rsid w:val="003F7BF9"/>
    <w:rsid w:val="00401D55"/>
    <w:rsid w:val="00405CE1"/>
    <w:rsid w:val="00413EDD"/>
    <w:rsid w:val="00416BED"/>
    <w:rsid w:val="00430B53"/>
    <w:rsid w:val="0043396A"/>
    <w:rsid w:val="00436B36"/>
    <w:rsid w:val="00437E04"/>
    <w:rsid w:val="00440F64"/>
    <w:rsid w:val="00451483"/>
    <w:rsid w:val="00451B82"/>
    <w:rsid w:val="0047257A"/>
    <w:rsid w:val="004734BC"/>
    <w:rsid w:val="0047507D"/>
    <w:rsid w:val="004823B8"/>
    <w:rsid w:val="0048536C"/>
    <w:rsid w:val="004A4889"/>
    <w:rsid w:val="004C1A99"/>
    <w:rsid w:val="004E46C1"/>
    <w:rsid w:val="004E528D"/>
    <w:rsid w:val="004E6BC6"/>
    <w:rsid w:val="004F0F0A"/>
    <w:rsid w:val="004F194B"/>
    <w:rsid w:val="004F5A84"/>
    <w:rsid w:val="004F7C26"/>
    <w:rsid w:val="00513AB9"/>
    <w:rsid w:val="00522DCC"/>
    <w:rsid w:val="00523E33"/>
    <w:rsid w:val="00524140"/>
    <w:rsid w:val="005458D8"/>
    <w:rsid w:val="00551630"/>
    <w:rsid w:val="00557D3A"/>
    <w:rsid w:val="005663F2"/>
    <w:rsid w:val="00570D31"/>
    <w:rsid w:val="00572C43"/>
    <w:rsid w:val="00580F70"/>
    <w:rsid w:val="005813F2"/>
    <w:rsid w:val="00584472"/>
    <w:rsid w:val="005B1FA4"/>
    <w:rsid w:val="005D1AD3"/>
    <w:rsid w:val="005D6AE8"/>
    <w:rsid w:val="005E01BD"/>
    <w:rsid w:val="005F475B"/>
    <w:rsid w:val="00603549"/>
    <w:rsid w:val="00614848"/>
    <w:rsid w:val="00621C7A"/>
    <w:rsid w:val="00631AB9"/>
    <w:rsid w:val="00632B6F"/>
    <w:rsid w:val="00637E87"/>
    <w:rsid w:val="00641A03"/>
    <w:rsid w:val="00650B6A"/>
    <w:rsid w:val="006517AC"/>
    <w:rsid w:val="00656D59"/>
    <w:rsid w:val="00660DE1"/>
    <w:rsid w:val="006735A2"/>
    <w:rsid w:val="0067772E"/>
    <w:rsid w:val="0068073E"/>
    <w:rsid w:val="006A1888"/>
    <w:rsid w:val="006A1A45"/>
    <w:rsid w:val="006A5348"/>
    <w:rsid w:val="006A7752"/>
    <w:rsid w:val="006C0832"/>
    <w:rsid w:val="006C518A"/>
    <w:rsid w:val="006C56C3"/>
    <w:rsid w:val="006D24A2"/>
    <w:rsid w:val="006D49DE"/>
    <w:rsid w:val="006E4EB7"/>
    <w:rsid w:val="006F354F"/>
    <w:rsid w:val="006F5584"/>
    <w:rsid w:val="007035B1"/>
    <w:rsid w:val="00704BD5"/>
    <w:rsid w:val="00713D4B"/>
    <w:rsid w:val="00724372"/>
    <w:rsid w:val="00724D2B"/>
    <w:rsid w:val="00726D53"/>
    <w:rsid w:val="00760F60"/>
    <w:rsid w:val="0077098F"/>
    <w:rsid w:val="00783CFB"/>
    <w:rsid w:val="00784BC2"/>
    <w:rsid w:val="007853B0"/>
    <w:rsid w:val="00785542"/>
    <w:rsid w:val="00795F26"/>
    <w:rsid w:val="007B2785"/>
    <w:rsid w:val="007B740D"/>
    <w:rsid w:val="007C0D0F"/>
    <w:rsid w:val="007C376B"/>
    <w:rsid w:val="007C3CFC"/>
    <w:rsid w:val="007C3F73"/>
    <w:rsid w:val="007C56BD"/>
    <w:rsid w:val="007C716D"/>
    <w:rsid w:val="007E0DF8"/>
    <w:rsid w:val="007E4ED1"/>
    <w:rsid w:val="007F00A9"/>
    <w:rsid w:val="007F1A36"/>
    <w:rsid w:val="00803771"/>
    <w:rsid w:val="008051AE"/>
    <w:rsid w:val="00805DBE"/>
    <w:rsid w:val="00813E74"/>
    <w:rsid w:val="00814E14"/>
    <w:rsid w:val="00814F8F"/>
    <w:rsid w:val="008177E1"/>
    <w:rsid w:val="008209BC"/>
    <w:rsid w:val="00837173"/>
    <w:rsid w:val="00845213"/>
    <w:rsid w:val="008526AB"/>
    <w:rsid w:val="00857C97"/>
    <w:rsid w:val="00857E48"/>
    <w:rsid w:val="00862E1A"/>
    <w:rsid w:val="00871B3B"/>
    <w:rsid w:val="00882BA2"/>
    <w:rsid w:val="00882D54"/>
    <w:rsid w:val="00885DAC"/>
    <w:rsid w:val="008940EE"/>
    <w:rsid w:val="008B78A7"/>
    <w:rsid w:val="008C37CE"/>
    <w:rsid w:val="008D0A98"/>
    <w:rsid w:val="008D4F93"/>
    <w:rsid w:val="008D7486"/>
    <w:rsid w:val="008E0527"/>
    <w:rsid w:val="008E4FCA"/>
    <w:rsid w:val="008E6109"/>
    <w:rsid w:val="008F4EAA"/>
    <w:rsid w:val="0090415E"/>
    <w:rsid w:val="00910ABD"/>
    <w:rsid w:val="00935232"/>
    <w:rsid w:val="00936ED2"/>
    <w:rsid w:val="009404AB"/>
    <w:rsid w:val="00942CC0"/>
    <w:rsid w:val="009448C3"/>
    <w:rsid w:val="00944B28"/>
    <w:rsid w:val="009469C2"/>
    <w:rsid w:val="009550AD"/>
    <w:rsid w:val="00956EF7"/>
    <w:rsid w:val="0095720D"/>
    <w:rsid w:val="00963CFC"/>
    <w:rsid w:val="00967348"/>
    <w:rsid w:val="00967678"/>
    <w:rsid w:val="00972105"/>
    <w:rsid w:val="00972CA2"/>
    <w:rsid w:val="009747DF"/>
    <w:rsid w:val="00977AAE"/>
    <w:rsid w:val="009805CE"/>
    <w:rsid w:val="00983509"/>
    <w:rsid w:val="009851AA"/>
    <w:rsid w:val="00987B7F"/>
    <w:rsid w:val="0099452F"/>
    <w:rsid w:val="00997DDC"/>
    <w:rsid w:val="009A4DDB"/>
    <w:rsid w:val="009B2805"/>
    <w:rsid w:val="009B6EC6"/>
    <w:rsid w:val="009C14E0"/>
    <w:rsid w:val="009C2E5D"/>
    <w:rsid w:val="009D32AD"/>
    <w:rsid w:val="009E530B"/>
    <w:rsid w:val="009E771A"/>
    <w:rsid w:val="009F0F93"/>
    <w:rsid w:val="009F3324"/>
    <w:rsid w:val="00A12B0F"/>
    <w:rsid w:val="00A12B38"/>
    <w:rsid w:val="00A22C06"/>
    <w:rsid w:val="00A27EC5"/>
    <w:rsid w:val="00A311FC"/>
    <w:rsid w:val="00A37F2A"/>
    <w:rsid w:val="00A448BD"/>
    <w:rsid w:val="00A4672A"/>
    <w:rsid w:val="00A5232A"/>
    <w:rsid w:val="00A53010"/>
    <w:rsid w:val="00A61225"/>
    <w:rsid w:val="00A61471"/>
    <w:rsid w:val="00A76ACF"/>
    <w:rsid w:val="00AA0392"/>
    <w:rsid w:val="00AB4567"/>
    <w:rsid w:val="00AC43E0"/>
    <w:rsid w:val="00AC4E15"/>
    <w:rsid w:val="00AC5D5F"/>
    <w:rsid w:val="00AC7537"/>
    <w:rsid w:val="00AD2F4D"/>
    <w:rsid w:val="00AF1226"/>
    <w:rsid w:val="00B03702"/>
    <w:rsid w:val="00B104F8"/>
    <w:rsid w:val="00B175A5"/>
    <w:rsid w:val="00B21AF8"/>
    <w:rsid w:val="00B22041"/>
    <w:rsid w:val="00B40C2D"/>
    <w:rsid w:val="00B61D11"/>
    <w:rsid w:val="00B651F3"/>
    <w:rsid w:val="00B71BC0"/>
    <w:rsid w:val="00B77E2F"/>
    <w:rsid w:val="00B93BF9"/>
    <w:rsid w:val="00BA06D6"/>
    <w:rsid w:val="00BA47FE"/>
    <w:rsid w:val="00BA4F0E"/>
    <w:rsid w:val="00BC7819"/>
    <w:rsid w:val="00BC7AB2"/>
    <w:rsid w:val="00BD0F12"/>
    <w:rsid w:val="00BF2CD1"/>
    <w:rsid w:val="00C13429"/>
    <w:rsid w:val="00C1445F"/>
    <w:rsid w:val="00C2404A"/>
    <w:rsid w:val="00C3430F"/>
    <w:rsid w:val="00C429B7"/>
    <w:rsid w:val="00C512A4"/>
    <w:rsid w:val="00C54001"/>
    <w:rsid w:val="00C55343"/>
    <w:rsid w:val="00C608FA"/>
    <w:rsid w:val="00C63F92"/>
    <w:rsid w:val="00C65B22"/>
    <w:rsid w:val="00C66309"/>
    <w:rsid w:val="00C66C54"/>
    <w:rsid w:val="00C77307"/>
    <w:rsid w:val="00C80541"/>
    <w:rsid w:val="00C9309A"/>
    <w:rsid w:val="00CA172B"/>
    <w:rsid w:val="00CB1671"/>
    <w:rsid w:val="00CB7BA3"/>
    <w:rsid w:val="00CC0562"/>
    <w:rsid w:val="00CC16D0"/>
    <w:rsid w:val="00CD1F48"/>
    <w:rsid w:val="00CD21E7"/>
    <w:rsid w:val="00CE68AE"/>
    <w:rsid w:val="00D012C1"/>
    <w:rsid w:val="00D1311E"/>
    <w:rsid w:val="00D22A41"/>
    <w:rsid w:val="00D23906"/>
    <w:rsid w:val="00D24701"/>
    <w:rsid w:val="00D2528B"/>
    <w:rsid w:val="00D30D6E"/>
    <w:rsid w:val="00D326EF"/>
    <w:rsid w:val="00D430EB"/>
    <w:rsid w:val="00D446EB"/>
    <w:rsid w:val="00D5323D"/>
    <w:rsid w:val="00D63112"/>
    <w:rsid w:val="00D77323"/>
    <w:rsid w:val="00D8093C"/>
    <w:rsid w:val="00D92EC0"/>
    <w:rsid w:val="00D92F03"/>
    <w:rsid w:val="00D97128"/>
    <w:rsid w:val="00DA613F"/>
    <w:rsid w:val="00DC1E19"/>
    <w:rsid w:val="00DC2976"/>
    <w:rsid w:val="00DD2B9E"/>
    <w:rsid w:val="00DD6C02"/>
    <w:rsid w:val="00DE2D9F"/>
    <w:rsid w:val="00E0328A"/>
    <w:rsid w:val="00E06060"/>
    <w:rsid w:val="00E17C21"/>
    <w:rsid w:val="00E21625"/>
    <w:rsid w:val="00E272E1"/>
    <w:rsid w:val="00E30EC2"/>
    <w:rsid w:val="00E47F46"/>
    <w:rsid w:val="00E53610"/>
    <w:rsid w:val="00E6137E"/>
    <w:rsid w:val="00E71A1C"/>
    <w:rsid w:val="00E7298E"/>
    <w:rsid w:val="00E732A7"/>
    <w:rsid w:val="00E73F29"/>
    <w:rsid w:val="00E82D4D"/>
    <w:rsid w:val="00E83BC2"/>
    <w:rsid w:val="00E92F96"/>
    <w:rsid w:val="00E94708"/>
    <w:rsid w:val="00EA1834"/>
    <w:rsid w:val="00EA6A60"/>
    <w:rsid w:val="00EA775E"/>
    <w:rsid w:val="00EB0AE0"/>
    <w:rsid w:val="00EB2DD7"/>
    <w:rsid w:val="00EB6409"/>
    <w:rsid w:val="00EC0F17"/>
    <w:rsid w:val="00EC5E90"/>
    <w:rsid w:val="00ED4FCF"/>
    <w:rsid w:val="00EE0232"/>
    <w:rsid w:val="00EF5948"/>
    <w:rsid w:val="00F1135E"/>
    <w:rsid w:val="00F16F8E"/>
    <w:rsid w:val="00F27D51"/>
    <w:rsid w:val="00F44B91"/>
    <w:rsid w:val="00F47409"/>
    <w:rsid w:val="00F552E0"/>
    <w:rsid w:val="00F56CC0"/>
    <w:rsid w:val="00F64509"/>
    <w:rsid w:val="00F65D6C"/>
    <w:rsid w:val="00F67811"/>
    <w:rsid w:val="00F74BD1"/>
    <w:rsid w:val="00F81130"/>
    <w:rsid w:val="00F837DF"/>
    <w:rsid w:val="00F8397C"/>
    <w:rsid w:val="00F87A98"/>
    <w:rsid w:val="00F92CE4"/>
    <w:rsid w:val="00F92DA6"/>
    <w:rsid w:val="00F95C6D"/>
    <w:rsid w:val="00FA59BE"/>
    <w:rsid w:val="00FA7483"/>
    <w:rsid w:val="00FA7D6A"/>
    <w:rsid w:val="00FB475D"/>
    <w:rsid w:val="00FB52BA"/>
    <w:rsid w:val="00FD5AD1"/>
    <w:rsid w:val="00FF1D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spidmax="2050" v:ext="edit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false" w:defUIPriority="99" w:defSemiHidden="false" w:defUnhideWhenUsed="false" w:defQFormat="false" w:count="376">
    <w:lsdException w:name="Normal" w:uiPriority="0" w:qFormat="true"/>
    <w:lsdException w:name="heading 1" w:uiPriority="9" w:qFormat="true"/>
    <w:lsdException w:name="heading 2" w:uiPriority="0" w:qFormat="true"/>
    <w:lsdException w:name="heading 3" w:uiPriority="0" w:qFormat="true"/>
    <w:lsdException w:name="heading 4" w:uiPriority="0" w:qFormat="true"/>
    <w:lsdException w:name="heading 5" w:uiPriority="0" w:qFormat="true"/>
    <w:lsdException w:name="heading 6" w:uiPriority="0" w:qFormat="true"/>
    <w:lsdException w:name="heading 7" w:uiPriority="0" w:qFormat="true"/>
    <w:lsdException w:name="heading 8" w:uiPriority="0" w:qFormat="true"/>
    <w:lsdException w:name="heading 9" w:uiPriority="0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uiPriority="0" w:semiHidden="true" w:unhideWhenUsed="true"/>
    <w:lsdException w:name="annotation text" w:semiHidden="true" w:unhideWhenUsed="true"/>
    <w:lsdException w:name="header" w:semiHidden="true" w:unhideWhenUsed="true" w:qFormat="true"/>
    <w:lsdException w:name="footer" w:semiHidden="true" w:unhideWhenUsed="true"/>
    <w:lsdException w:name="index heading" w:semiHidden="true" w:unhideWhenUsed="true"/>
    <w:lsdException w:name="caption" w:uiPriority="35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uiPriority="0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uiPriority="0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0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true" w:unhideWhenUsed="true"/>
    <w:lsdException w:name="Smart Hyperlink" w:semiHidden="true" w:unhideWhenUsed="true"/>
    <w:lsdException w:name="Hashtag" w:semiHidden="true" w:unhideWhenUsed="true"/>
    <w:lsdException w:name="Unresolved Mention" w:semiHidden="true" w:unhideWhenUsed="true"/>
    <w:lsdException w:name="Smart Link" w:semiHidden="true" w:unhideWhenUsed="true"/>
  </w:latentStyles>
  <w:style w:type="paragraph" w:styleId="Normal" w:default="true">
    <w:name w:val="Normal"/>
    <w:qFormat/>
    <w:rsid w:val="00A76ACF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F7C26"/>
    <w:pPr>
      <w:keepNext/>
      <w:numPr>
        <w:ilvl w:val="0"/>
        <w:numId w:val="45"/>
      </w:numPr>
      <w:spacing w:before="480" w:after="240"/>
      <w:ind w:left="720" w:hanging="720"/>
      <w:outlineLvl w:val="0"/>
    </w:pPr>
    <w:rPr>
      <w:rFonts w:ascii="Arial" w:hAnsi="Arial" w:cs="Arial"/>
      <w:b/>
      <w:bCs/>
      <w:sz w:val="24"/>
    </w:rPr>
  </w:style>
  <w:style w:type="paragraph" w:styleId="Heading2">
    <w:name w:val="heading 2"/>
    <w:aliases w:val="0.0 Heading 2"/>
    <w:basedOn w:val="Normal"/>
    <w:next w:val="Normal"/>
    <w:autoRedefine/>
    <w:qFormat/>
    <w:rsid w:val="004F7C26"/>
    <w:pPr>
      <w:keepNext/>
      <w:numPr>
        <w:ilvl w:val="1"/>
        <w:numId w:val="45"/>
      </w:numPr>
      <w:spacing w:before="120" w:after="120"/>
      <w:ind w:left="720" w:hanging="720"/>
      <w:outlineLvl w:val="1"/>
    </w:pPr>
    <w:rPr>
      <w:rFonts w:ascii="Arial" w:hAnsi="Arial" w:cs="Arial"/>
      <w:b/>
      <w:color w:val="000000"/>
      <w:sz w:val="22"/>
    </w:rPr>
  </w:style>
  <w:style w:type="paragraph" w:styleId="Heading3">
    <w:name w:val="heading 3"/>
    <w:aliases w:val="step doc 3,H3,Function header 3"/>
    <w:basedOn w:val="Normal"/>
    <w:next w:val="Normal"/>
    <w:qFormat/>
    <w:pPr>
      <w:keepNext/>
      <w:numPr>
        <w:ilvl w:val="2"/>
        <w:numId w:val="45"/>
      </w:numPr>
      <w:spacing w:before="240" w:after="60"/>
      <w:outlineLvl w:val="2"/>
    </w:pPr>
    <w:rPr>
      <w:sz w:val="24"/>
    </w:rPr>
  </w:style>
  <w:style w:type="paragraph" w:styleId="Heading4">
    <w:name w:val="heading 4"/>
    <w:aliases w:val="h4"/>
    <w:basedOn w:val="Normal"/>
    <w:next w:val="Normal"/>
    <w:autoRedefine/>
    <w:qFormat/>
    <w:pPr>
      <w:keepNext/>
      <w:numPr>
        <w:ilvl w:val="3"/>
        <w:numId w:val="45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45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45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45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45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45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paragraph" w:styleId="BodyTextIndent">
    <w:name w:val="Body Text Indent"/>
    <w:basedOn w:val="Normal"/>
    <w:semiHidden/>
    <w:pPr>
      <w:ind w:left="720"/>
    </w:pPr>
    <w:rPr>
      <w:sz w:val="24"/>
    </w:rPr>
  </w:style>
  <w:style w:type="paragraph" w:styleId="BodyText">
    <w:name w:val="Body Text"/>
    <w:basedOn w:val="Normal"/>
    <w:semiHidden/>
    <w:rPr>
      <w:sz w:val="24"/>
    </w:rPr>
  </w:style>
  <w:style w:type="paragraph" w:styleId="BodyTextIndent2">
    <w:name w:val="Body Text Indent 2"/>
    <w:basedOn w:val="Normal"/>
    <w:semiHidden/>
    <w:pPr>
      <w:ind w:left="630"/>
    </w:pPr>
    <w:rPr>
      <w:sz w:val="24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OC1">
    <w:name w:val="toc 1"/>
    <w:basedOn w:val="Normal"/>
    <w:next w:val="Normal"/>
    <w:autoRedefine/>
    <w:uiPriority w:val="39"/>
    <w:rPr>
      <w:color w:val="000000"/>
    </w:rPr>
  </w:style>
  <w:style w:type="paragraph" w:styleId="Style1" w:customStyle="true">
    <w:name w:val="Style1"/>
    <w:basedOn w:val="Heading5"/>
    <w:next w:val="NormalIndent"/>
    <w:rPr>
      <w:b/>
    </w:rPr>
  </w:style>
  <w:style w:type="paragraph" w:styleId="NormalIndent">
    <w:name w:val="Normal Indent"/>
    <w:basedOn w:val="Normal"/>
    <w:semiHidden/>
    <w:pPr>
      <w:ind w:left="720"/>
    </w:pPr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styleId="TOC3">
    <w:name w:val="toc 3"/>
    <w:basedOn w:val="Normal"/>
    <w:next w:val="Normal"/>
    <w:autoRedefine/>
    <w:semiHidden/>
    <w:pPr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Header">
    <w:name w:val="header"/>
    <w:aliases w:val="Header Char,form"/>
    <w:basedOn w:val="Normal"/>
    <w:link w:val="HeaderChar1"/>
    <w:uiPriority w:val="99"/>
    <w:qFormat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uiPriority w:val="99"/>
    <w:rPr>
      <w:color w:val="0000FF"/>
      <w:u w:val="single"/>
    </w:rPr>
  </w:style>
  <w:style w:type="paragraph" w:styleId="BodyText2">
    <w:name w:val="Body Text 2"/>
    <w:basedOn w:val="Normal"/>
    <w:semiHidden/>
    <w:pPr>
      <w:jc w:val="center"/>
    </w:pPr>
    <w:rPr>
      <w:sz w:val="24"/>
    </w:rPr>
  </w:style>
  <w:style w:type="paragraph" w:styleId="BodyTextIndent3">
    <w:name w:val="Body Text Indent 3"/>
    <w:basedOn w:val="Normal"/>
    <w:semiHidden/>
    <w:pPr>
      <w:ind w:left="540"/>
    </w:pPr>
    <w:rPr>
      <w:sz w:val="24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styleId="Style0" w:customStyle="true">
    <w:name w:val="Style0"/>
    <w:pPr>
      <w:autoSpaceDE w:val="false"/>
      <w:autoSpaceDN w:val="false"/>
      <w:adjustRightInd w:val="false"/>
    </w:pPr>
    <w:rPr>
      <w:rFonts w:ascii="Arial" w:hAnsi="Arial"/>
      <w:szCs w:val="24"/>
    </w:rPr>
  </w:style>
  <w:style w:type="paragraph" w:styleId="Caption">
    <w:name w:val="caption"/>
    <w:basedOn w:val="Normal"/>
    <w:next w:val="Normal"/>
    <w:qFormat/>
    <w:pPr>
      <w:ind w:right="-720"/>
      <w:jc w:val="center"/>
    </w:pPr>
    <w:rPr>
      <w:b/>
      <w:bCs/>
      <w:color w:val="FF0000"/>
      <w:sz w:val="22"/>
      <w:szCs w:val="24"/>
    </w:rPr>
  </w:style>
  <w:style w:type="paragraph" w:styleId="IVSDHDR" w:customStyle="true">
    <w:name w:val="IVSD_HDR"/>
    <w:basedOn w:val="Header"/>
    <w:pPr>
      <w:spacing w:line="360" w:lineRule="atLeast"/>
    </w:pPr>
    <w:rPr>
      <w:rFonts w:ascii="Courier" w:hAnsi="Courier"/>
      <w:sz w:val="24"/>
    </w:rPr>
  </w:style>
  <w:style w:type="paragraph" w:styleId="IVSDSTY" w:customStyle="true">
    <w:name w:val="IVSDSTY"/>
    <w:basedOn w:val="Normal"/>
    <w:pPr>
      <w:spacing w:line="360" w:lineRule="atLeast"/>
    </w:pPr>
    <w:rPr>
      <w:rFonts w:ascii="Courier" w:hAnsi="Courier"/>
      <w:sz w:val="24"/>
    </w:rPr>
  </w:style>
  <w:style w:type="paragraph" w:styleId="DefaultParagraphFont1" w:customStyle="true">
    <w:name w:val="Default Paragraph Font1"/>
    <w:next w:val="Normal"/>
  </w:style>
  <w:style w:type="paragraph" w:styleId="BodyText3">
    <w:name w:val="Body Text 3"/>
    <w:basedOn w:val="Normal"/>
    <w:semiHidden/>
    <w:pPr>
      <w:autoSpaceDE w:val="false"/>
      <w:autoSpaceDN w:val="false"/>
      <w:adjustRightInd w:val="false"/>
      <w:jc w:val="center"/>
    </w:pPr>
    <w:rPr>
      <w:rFonts w:ascii="Arial" w:hAnsi="Arial"/>
      <w:b/>
      <w:color w:val="000000"/>
      <w:sz w:val="18"/>
    </w:rPr>
  </w:style>
  <w:style w:type="character" w:styleId="Heading2Char" w:customStyle="true">
    <w:name w:val="Heading 2 Char"/>
    <w:rPr>
      <w:b/>
      <w:sz w:val="24"/>
      <w:lang w:val="en-US" w:eastAsia="en-US" w:bidi="ar-SA"/>
    </w:rPr>
  </w:style>
  <w:style w:type="paragraph" w:styleId="ItemA" w:customStyle="true">
    <w:name w:val="Item A"/>
    <w:basedOn w:val="Normal"/>
    <w:pPr>
      <w:spacing w:before="60" w:after="60" w:line="260" w:lineRule="atLeast"/>
    </w:pPr>
    <w:rPr>
      <w:rFonts w:ascii="Arial" w:hAnsi="Arial"/>
      <w:sz w:val="22"/>
    </w:rPr>
  </w:style>
  <w:style w:type="paragraph" w:styleId="Point" w:customStyle="true">
    <w:name w:val="Point"/>
    <w:basedOn w:val="Normal"/>
    <w:pPr>
      <w:spacing w:before="60" w:after="60" w:line="260" w:lineRule="atLeast"/>
    </w:pPr>
    <w:rPr>
      <w:rFonts w:ascii="Arial" w:hAnsi="Arial"/>
      <w:sz w:val="22"/>
    </w:rPr>
  </w:style>
  <w:style w:type="paragraph" w:styleId="FootnoteText">
    <w:name w:val="footnote text"/>
    <w:basedOn w:val="Normal"/>
    <w:link w:val="FootnoteTextChar"/>
    <w:semiHidden/>
  </w:style>
  <w:style w:type="paragraph" w:styleId="Bullet" w:customStyle="true">
    <w:name w:val="Bullet"/>
    <w:basedOn w:val="Normal"/>
    <w:pPr>
      <w:ind w:left="1368" w:hanging="288"/>
    </w:pPr>
    <w:rPr>
      <w:rFonts w:ascii="Arial" w:hAnsi="Arial"/>
      <w:sz w:val="22"/>
    </w:rPr>
  </w:style>
  <w:style w:type="paragraph" w:styleId="BulletafterItem" w:customStyle="true">
    <w:name w:val="Bullet after Item"/>
    <w:basedOn w:val="Normal"/>
    <w:pPr>
      <w:tabs>
        <w:tab w:val="num" w:pos="1944"/>
      </w:tabs>
      <w:ind w:left="1944" w:hanging="360"/>
    </w:pPr>
    <w:rPr>
      <w:rFonts w:ascii="Arial" w:hAnsi="Arial"/>
      <w:sz w:val="22"/>
    </w:rPr>
  </w:style>
  <w:style w:type="paragraph" w:styleId="Dash" w:customStyle="true">
    <w:name w:val="Dash"/>
    <w:basedOn w:val="Normal"/>
    <w:pPr>
      <w:spacing w:before="60" w:after="60" w:line="260" w:lineRule="atLeast"/>
      <w:ind w:left="1702" w:hanging="284"/>
    </w:pPr>
    <w:rPr>
      <w:rFonts w:ascii="Arial" w:hAnsi="Arial"/>
      <w:sz w:val="22"/>
    </w:rPr>
  </w:style>
  <w:style w:type="paragraph" w:styleId="DashafterPoint" w:customStyle="true">
    <w:name w:val="Dash after Point"/>
    <w:basedOn w:val="Dash"/>
    <w:pPr>
      <w:spacing w:line="240" w:lineRule="atLeast"/>
      <w:ind w:left="2552"/>
    </w:pPr>
  </w:style>
  <w:style w:type="paragraph" w:styleId="Bullet2" w:customStyle="true">
    <w:name w:val="Bullet 2"/>
    <w:basedOn w:val="Bullet"/>
    <w:pPr>
      <w:tabs>
        <w:tab w:val="num" w:pos="1620"/>
        <w:tab w:val="num" w:pos="2160"/>
      </w:tabs>
      <w:spacing w:after="20" w:line="220" w:lineRule="atLeast"/>
      <w:ind w:left="2160" w:hanging="720"/>
    </w:pPr>
    <w:rPr>
      <w:rFonts w:ascii="Times New Roman" w:hAnsi="Times New Roman"/>
    </w:rPr>
  </w:style>
  <w:style w:type="paragraph" w:styleId="Bullet3" w:customStyle="true">
    <w:name w:val="Bullet 3"/>
    <w:basedOn w:val="Bullet2"/>
    <w:pPr>
      <w:tabs>
        <w:tab w:val="clear" w:pos="1620"/>
      </w:tabs>
      <w:ind w:left="2700" w:hanging="360"/>
    </w:pPr>
  </w:style>
  <w:style w:type="character" w:styleId="PageNumber">
    <w:name w:val="page number"/>
    <w:basedOn w:val="DefaultParagraphFont"/>
  </w:style>
  <w:style w:type="paragraph" w:styleId="PlainText">
    <w:name w:val="Plain Text"/>
    <w:basedOn w:val="Normal"/>
    <w:semiHidden/>
    <w:pPr>
      <w:spacing w:before="60" w:after="60" w:line="240" w:lineRule="atLeast"/>
    </w:pPr>
    <w:rPr>
      <w:rFonts w:ascii="Arial" w:hAnsi="Arial"/>
      <w:sz w:val="22"/>
    </w:rPr>
  </w:style>
  <w:style w:type="paragraph" w:styleId="Definitions" w:customStyle="true">
    <w:name w:val="Definitions"/>
    <w:basedOn w:val="Normal"/>
    <w:pPr>
      <w:spacing w:before="60" w:after="60" w:line="240" w:lineRule="atLeast"/>
      <w:ind w:left="2700" w:hanging="1282"/>
    </w:pPr>
    <w:rPr>
      <w:sz w:val="22"/>
    </w:rPr>
  </w:style>
  <w:style w:type="paragraph" w:styleId="ItemB" w:customStyle="true">
    <w:name w:val="Item B"/>
    <w:basedOn w:val="Normal"/>
    <w:pPr>
      <w:spacing w:before="60" w:after="60" w:line="260" w:lineRule="atLeast"/>
    </w:pPr>
    <w:rPr>
      <w:rFonts w:ascii="Arial" w:hAnsi="Arial"/>
      <w:sz w:val="22"/>
    </w:rPr>
  </w:style>
  <w:style w:type="paragraph" w:styleId="Itemcont" w:customStyle="true">
    <w:name w:val="Item cont."/>
    <w:basedOn w:val="Normal"/>
    <w:pPr>
      <w:spacing w:before="60" w:after="60" w:line="260" w:lineRule="atLeast"/>
      <w:ind w:left="1620"/>
    </w:pPr>
    <w:rPr>
      <w:rFonts w:ascii="Arial" w:hAnsi="Arial"/>
      <w:sz w:val="22"/>
    </w:rPr>
  </w:style>
  <w:style w:type="paragraph" w:styleId="Header1" w:customStyle="true">
    <w:name w:val="Header 1"/>
    <w:basedOn w:val="Normal"/>
    <w:next w:val="Heading4"/>
    <w:pPr>
      <w:spacing w:before="240" w:after="240"/>
      <w:ind w:left="1440"/>
    </w:pPr>
    <w:rPr>
      <w:b/>
      <w:sz w:val="24"/>
    </w:rPr>
  </w:style>
  <w:style w:type="paragraph" w:styleId="StepinItem" w:customStyle="true">
    <w:name w:val="Step in Item"/>
    <w:basedOn w:val="Normal"/>
    <w:pPr>
      <w:ind w:left="1944" w:hanging="851"/>
    </w:pPr>
    <w:rPr>
      <w:rFonts w:ascii="Arial" w:hAnsi="Arial"/>
      <w:sz w:val="22"/>
    </w:rPr>
  </w:style>
  <w:style w:type="paragraph" w:styleId="HEAD1" w:customStyle="true">
    <w:name w:val="HEAD1"/>
    <w:basedOn w:val="Heading1"/>
    <w:next w:val="NORMAL1"/>
    <w:pPr>
      <w:numPr>
        <w:numId w:val="0"/>
      </w:numPr>
      <w:spacing w:before="240" w:after="60"/>
    </w:pPr>
    <w:rPr>
      <w:bCs w:val="false"/>
      <w:kern w:val="28"/>
      <w:sz w:val="28"/>
    </w:rPr>
  </w:style>
  <w:style w:type="paragraph" w:styleId="NORMAL1" w:customStyle="true">
    <w:name w:val="NORMAL1"/>
    <w:basedOn w:val="HEAD1"/>
    <w:pPr>
      <w:ind w:left="1008" w:hanging="288"/>
    </w:pPr>
    <w:rPr>
      <w:b w:val="false"/>
      <w:sz w:val="20"/>
    </w:rPr>
  </w:style>
  <w:style w:type="paragraph" w:styleId="HEAD2" w:customStyle="true">
    <w:name w:val="HEAD2"/>
    <w:basedOn w:val="HEAD1"/>
    <w:next w:val="NORMAL2"/>
    <w:pPr>
      <w:ind w:left="720"/>
    </w:pPr>
    <w:rPr>
      <w:sz w:val="24"/>
    </w:rPr>
  </w:style>
  <w:style w:type="paragraph" w:styleId="NORMAL2" w:customStyle="true">
    <w:name w:val="NORMAL2"/>
    <w:basedOn w:val="Normal"/>
    <w:pPr>
      <w:ind w:left="1728" w:hanging="288"/>
    </w:pPr>
    <w:rPr>
      <w:rFonts w:ascii="Arial" w:hAnsi="Arial"/>
    </w:rPr>
  </w:style>
  <w:style w:type="paragraph" w:styleId="HEAD3" w:customStyle="true">
    <w:name w:val="HEAD3"/>
    <w:basedOn w:val="HEAD1"/>
    <w:next w:val="NORMAL3"/>
    <w:pPr>
      <w:ind w:left="1440"/>
    </w:pPr>
    <w:rPr>
      <w:sz w:val="20"/>
    </w:rPr>
  </w:style>
  <w:style w:type="paragraph" w:styleId="NORMAL3" w:customStyle="true">
    <w:name w:val="NORMAL3"/>
    <w:basedOn w:val="NORMAL2"/>
    <w:pPr>
      <w:ind w:left="2448"/>
    </w:pPr>
  </w:style>
  <w:style w:type="paragraph" w:styleId="Index1">
    <w:name w:val="index 1"/>
    <w:basedOn w:val="Normal"/>
    <w:autoRedefine/>
    <w:semiHidden/>
    <w:pPr>
      <w:tabs>
        <w:tab w:val="right" w:leader="dot" w:pos="8640"/>
      </w:tabs>
      <w:spacing w:before="120" w:after="120" w:line="240" w:lineRule="exact"/>
    </w:pPr>
    <w:rPr>
      <w:rFonts w:ascii="Helv" w:hAnsi="Helv"/>
      <w:b/>
      <w:sz w:val="24"/>
    </w:rPr>
  </w:style>
  <w:style w:type="paragraph" w:styleId="Standard0" w:customStyle="true">
    <w:name w:val="Standard 0"/>
    <w:basedOn w:val="Normal"/>
    <w:pPr>
      <w:spacing w:before="20" w:after="20"/>
    </w:pPr>
    <w:rPr>
      <w:rFonts w:ascii="Arial" w:hAnsi="Arial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link w:val="CommentTextChar"/>
    <w:semiHidden/>
  </w:style>
  <w:style w:type="paragraph" w:styleId="Index2">
    <w:name w:val="index 2"/>
    <w:basedOn w:val="Normal"/>
    <w:next w:val="Normal"/>
    <w:autoRedefine/>
    <w:semiHidden/>
    <w:pPr>
      <w:ind w:left="400" w:hanging="200"/>
    </w:pPr>
  </w:style>
  <w:style w:type="paragraph" w:styleId="Index3">
    <w:name w:val="index 3"/>
    <w:basedOn w:val="Normal"/>
    <w:next w:val="Normal"/>
    <w:autoRedefine/>
    <w:semiHidden/>
    <w:pPr>
      <w:ind w:left="600" w:hanging="200"/>
    </w:pPr>
  </w:style>
  <w:style w:type="paragraph" w:styleId="Index4">
    <w:name w:val="index 4"/>
    <w:basedOn w:val="Normal"/>
    <w:next w:val="Normal"/>
    <w:autoRedefine/>
    <w:semiHidden/>
    <w:pPr>
      <w:ind w:left="800" w:hanging="200"/>
    </w:pPr>
  </w:style>
  <w:style w:type="paragraph" w:styleId="Index5">
    <w:name w:val="index 5"/>
    <w:basedOn w:val="Normal"/>
    <w:next w:val="Normal"/>
    <w:autoRedefine/>
    <w:semiHidden/>
    <w:pPr>
      <w:ind w:left="1000" w:hanging="200"/>
    </w:pPr>
  </w:style>
  <w:style w:type="paragraph" w:styleId="Index6">
    <w:name w:val="index 6"/>
    <w:basedOn w:val="Normal"/>
    <w:next w:val="Normal"/>
    <w:autoRedefine/>
    <w:semiHidden/>
    <w:pPr>
      <w:ind w:left="1200" w:hanging="200"/>
    </w:pPr>
  </w:style>
  <w:style w:type="paragraph" w:styleId="Index7">
    <w:name w:val="index 7"/>
    <w:basedOn w:val="Normal"/>
    <w:next w:val="Normal"/>
    <w:autoRedefine/>
    <w:semiHidden/>
    <w:pPr>
      <w:ind w:left="1400" w:hanging="200"/>
    </w:pPr>
  </w:style>
  <w:style w:type="paragraph" w:styleId="Index8">
    <w:name w:val="index 8"/>
    <w:basedOn w:val="Normal"/>
    <w:next w:val="Normal"/>
    <w:autoRedefine/>
    <w:semiHidden/>
    <w:pPr>
      <w:ind w:left="1600" w:hanging="200"/>
    </w:pPr>
  </w:style>
  <w:style w:type="paragraph" w:styleId="Index9">
    <w:name w:val="index 9"/>
    <w:basedOn w:val="Normal"/>
    <w:next w:val="Normal"/>
    <w:autoRedefine/>
    <w:semiHidden/>
    <w:pPr>
      <w:ind w:left="1800" w:hanging="200"/>
    </w:pPr>
  </w:style>
  <w:style w:type="paragraph" w:styleId="IndexHeading">
    <w:name w:val="index heading"/>
    <w:basedOn w:val="Normal"/>
    <w:next w:val="Index1"/>
    <w:semiHidden/>
  </w:style>
  <w:style w:type="paragraph" w:styleId="TableHead" w:customStyle="true">
    <w:name w:val="TableHead"/>
    <w:basedOn w:val="Heading1"/>
    <w:pPr>
      <w:numPr>
        <w:numId w:val="0"/>
      </w:numPr>
      <w:tabs>
        <w:tab w:val="left" w:pos="1985"/>
      </w:tabs>
      <w:spacing w:before="120" w:after="60"/>
      <w:jc w:val="center"/>
      <w:outlineLvl w:val="9"/>
    </w:pPr>
    <w:rPr>
      <w:bCs w:val="false"/>
      <w:kern w:val="28"/>
    </w:rPr>
  </w:style>
  <w:style w:type="paragraph" w:styleId="TableNormal0" w:customStyle="true">
    <w:name w:val="TableNormal"/>
    <w:basedOn w:val="Normal"/>
    <w:pPr>
      <w:spacing w:before="60"/>
    </w:pPr>
    <w:rPr>
      <w:rFonts w:ascii="Arial" w:hAnsi="Arial"/>
    </w:rPr>
  </w:style>
  <w:style w:type="paragraph" w:styleId="PicPare" w:customStyle="true">
    <w:name w:val="PicPare"/>
    <w:basedOn w:val="BodyText"/>
    <w:pPr>
      <w:tabs>
        <w:tab w:val="left" w:pos="0"/>
        <w:tab w:val="left" w:pos="2880"/>
      </w:tabs>
      <w:spacing w:before="240" w:after="240"/>
      <w:jc w:val="center"/>
    </w:pPr>
    <w:rPr>
      <w:rFonts w:ascii="Arial" w:hAnsi="Arial"/>
      <w:sz w:val="20"/>
    </w:rPr>
  </w:style>
  <w:style w:type="paragraph" w:styleId="TableText" w:customStyle="true">
    <w:name w:val="Table Text"/>
    <w:basedOn w:val="Normal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</w:tabs>
      <w:suppressAutoHyphens/>
      <w:spacing w:before="60" w:after="60"/>
    </w:pPr>
    <w:rPr>
      <w:rFonts w:ascii="Arial" w:hAnsi="Arial"/>
      <w:spacing w:val="-3"/>
      <w:sz w:val="22"/>
    </w:rPr>
  </w:style>
  <w:style w:type="paragraph" w:styleId="TableStepNumber" w:customStyle="true">
    <w:name w:val="Table Step Number"/>
    <w:basedOn w:val="TestCaseStepNumber"/>
    <w:pPr>
      <w:tabs>
        <w:tab w:val="clear" w:pos="360"/>
      </w:tabs>
      <w:ind w:left="0" w:firstLine="0"/>
    </w:pPr>
  </w:style>
  <w:style w:type="paragraph" w:styleId="TestCaseStepNumber" w:customStyle="true">
    <w:name w:val="Test Case Step Number"/>
    <w:basedOn w:val="Normal"/>
    <w:pPr>
      <w:tabs>
        <w:tab w:val="left" w:pos="-720"/>
        <w:tab w:val="left" w:pos="360"/>
        <w:tab w:val="left" w:pos="432"/>
      </w:tabs>
      <w:suppressAutoHyphens/>
      <w:ind w:left="360" w:hanging="360"/>
    </w:pPr>
    <w:rPr>
      <w:spacing w:val="-3"/>
    </w:rPr>
  </w:style>
  <w:style w:type="character" w:styleId="FootnoteReference">
    <w:name w:val="footnote reference"/>
    <w:semiHidden/>
    <w:rPr>
      <w:vertAlign w:val="superscript"/>
    </w:rPr>
  </w:style>
  <w:style w:type="paragraph" w:styleId="GeneralInformation" w:customStyle="true">
    <w:name w:val="General Information"/>
    <w:basedOn w:val="Normal"/>
    <w:rPr>
      <w:rFonts w:ascii="Century Gothic" w:hAnsi="Century Gothic" w:cs="Arial"/>
      <w:sz w:val="18"/>
      <w:szCs w:val="22"/>
    </w:rPr>
  </w:style>
  <w:style w:type="paragraph" w:styleId="BulletText1" w:customStyle="true">
    <w:name w:val="Bullet Text 1"/>
    <w:basedOn w:val="Normal"/>
    <w:pPr>
      <w:numPr>
        <w:numId w:val="2"/>
      </w:numPr>
    </w:pPr>
    <w:rPr>
      <w:color w:val="000000"/>
      <w:sz w:val="24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character" w:styleId="BalloonTextChar" w:customStyle="true">
    <w:name w:val="Balloon Text Char"/>
    <w:rPr>
      <w:rFonts w:ascii="Tahoma" w:hAnsi="Tahoma" w:cs="Tahoma"/>
      <w:sz w:val="16"/>
      <w:szCs w:val="16"/>
      <w:lang w:eastAsia="en-US"/>
    </w:rPr>
  </w:style>
  <w:style w:type="paragraph" w:styleId="Text1" w:customStyle="true">
    <w:name w:val=".Text1"/>
    <w:link w:val="Text1Char"/>
    <w:rsid w:val="00E30EC2"/>
    <w:pPr>
      <w:spacing w:before="120" w:after="120"/>
    </w:pPr>
    <w:rPr>
      <w:rFonts w:ascii="Arial" w:hAnsi="Arial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Revision">
    <w:name w:val="Revision"/>
    <w:hidden/>
    <w:semiHidden/>
  </w:style>
  <w:style w:type="paragraph" w:styleId="Date">
    <w:name w:val="Date"/>
    <w:basedOn w:val="Normal"/>
    <w:next w:val="Normal"/>
    <w:semiHidden/>
  </w:style>
  <w:style w:type="character" w:styleId="DateChar" w:customStyle="true">
    <w:name w:val="Date Char"/>
    <w:rPr>
      <w:lang w:eastAsia="en-US"/>
    </w:rPr>
  </w:style>
  <w:style w:type="character" w:styleId="Heading3Char" w:customStyle="true">
    <w:name w:val="Heading 3 Char"/>
    <w:rPr>
      <w:sz w:val="24"/>
      <w:lang w:eastAsia="en-US"/>
    </w:rPr>
  </w:style>
  <w:style w:type="character" w:styleId="BodyTextChar" w:customStyle="true">
    <w:name w:val="Body Text Char"/>
    <w:rPr>
      <w:sz w:val="24"/>
      <w:lang w:eastAsia="en-US"/>
    </w:rPr>
  </w:style>
  <w:style w:type="character" w:styleId="Text1Char" w:customStyle="true">
    <w:name w:val=".Text1 Char"/>
    <w:link w:val="Text1"/>
    <w:rsid w:val="00E30EC2"/>
    <w:rPr>
      <w:rFonts w:ascii="Arial" w:hAnsi="Arial"/>
      <w:szCs w:val="22"/>
      <w:lang w:val="en-US" w:eastAsia="en-US" w:bidi="ar-SA"/>
    </w:rPr>
  </w:style>
  <w:style w:type="paragraph" w:styleId="BulletList1" w:customStyle="true">
    <w:name w:val=".BulletList1"/>
    <w:rsid w:val="00E30EC2"/>
    <w:pPr>
      <w:numPr>
        <w:numId w:val="3"/>
      </w:numPr>
      <w:spacing w:before="120" w:after="120"/>
    </w:pPr>
    <w:rPr>
      <w:rFonts w:ascii="Arial" w:hAnsi="Arial"/>
      <w:szCs w:val="22"/>
    </w:rPr>
  </w:style>
  <w:style w:type="paragraph" w:styleId="TableHeadCentered1" w:customStyle="true">
    <w:name w:val=".TableHeadCentered1"/>
    <w:link w:val="TableHeadCentered1CharChar"/>
    <w:rsid w:val="00E30EC2"/>
    <w:pPr>
      <w:tabs>
        <w:tab w:val="center" w:pos="4320"/>
        <w:tab w:val="right" w:pos="8640"/>
      </w:tabs>
      <w:spacing w:before="120" w:after="120"/>
      <w:jc w:val="center"/>
    </w:pPr>
    <w:rPr>
      <w:rFonts w:ascii="Arial Bold" w:hAnsi="Arial Bold"/>
      <w:b/>
      <w:sz w:val="18"/>
    </w:rPr>
  </w:style>
  <w:style w:type="character" w:styleId="TableHeadCentered1CharChar" w:customStyle="true">
    <w:name w:val=".TableHeadCentered1 Char Char"/>
    <w:link w:val="TableHeadCentered1"/>
    <w:rsid w:val="00E30EC2"/>
    <w:rPr>
      <w:rFonts w:ascii="Arial Bold" w:hAnsi="Arial Bold"/>
      <w:b/>
      <w:sz w:val="18"/>
      <w:lang w:val="en-US" w:eastAsia="en-US" w:bidi="ar-SA"/>
    </w:rPr>
  </w:style>
  <w:style w:type="paragraph" w:styleId="TableTextLeft1" w:customStyle="true">
    <w:name w:val=".TableTextLeft1"/>
    <w:link w:val="TableTextLeft1Char"/>
    <w:rsid w:val="00E30EC2"/>
    <w:pPr>
      <w:spacing w:before="120" w:after="120"/>
    </w:pPr>
    <w:rPr>
      <w:rFonts w:ascii="Arial" w:hAnsi="Arial" w:cs="Arial"/>
      <w:sz w:val="18"/>
    </w:rPr>
  </w:style>
  <w:style w:type="character" w:styleId="TableTextLeft1Char" w:customStyle="true">
    <w:name w:val=".TableTextLeft1 Char"/>
    <w:link w:val="TableTextLeft1"/>
    <w:rsid w:val="00E30EC2"/>
    <w:rPr>
      <w:rFonts w:ascii="Arial" w:hAnsi="Arial" w:cs="Arial"/>
      <w:sz w:val="18"/>
      <w:lang w:val="en-US" w:eastAsia="en-US" w:bidi="ar-SA"/>
    </w:rPr>
  </w:style>
  <w:style w:type="paragraph" w:styleId="DocumentApprovalTitle" w:customStyle="true">
    <w:name w:val=".DocumentApprovalTitle"/>
    <w:rsid w:val="00E30EC2"/>
    <w:pPr>
      <w:spacing w:before="240" w:after="240"/>
    </w:pPr>
    <w:rPr>
      <w:rFonts w:ascii="Arial Bold" w:hAnsi="Arial Bold"/>
      <w:b/>
      <w:sz w:val="32"/>
      <w:szCs w:val="32"/>
    </w:rPr>
  </w:style>
  <w:style w:type="paragraph" w:styleId="TableHeadLeft1" w:customStyle="true">
    <w:name w:val=".TableHeadLeft1"/>
    <w:basedOn w:val="TableHeadCentered1"/>
    <w:link w:val="TableHeadLeft1Char"/>
    <w:rsid w:val="00E30EC2"/>
    <w:pPr>
      <w:jc w:val="left"/>
    </w:pPr>
  </w:style>
  <w:style w:type="character" w:styleId="TableHeadLeft1Char" w:customStyle="true">
    <w:name w:val=".TableHeadLeft1 Char"/>
    <w:basedOn w:val="TableHeadCentered1CharChar"/>
    <w:link w:val="TableHeadLeft1"/>
    <w:rsid w:val="00E30EC2"/>
    <w:rPr>
      <w:rFonts w:ascii="Arial Bold" w:hAnsi="Arial Bold"/>
      <w:b/>
      <w:sz w:val="18"/>
      <w:lang w:val="en-US" w:eastAsia="en-US" w:bidi="ar-SA"/>
    </w:rPr>
  </w:style>
  <w:style w:type="paragraph" w:styleId="CvrPgSystemName" w:customStyle="true">
    <w:name w:val=".CvrPgSystemName"/>
    <w:next w:val="Normal"/>
    <w:rsid w:val="00E30EC2"/>
    <w:pPr>
      <w:spacing w:before="2760" w:after="360"/>
      <w:jc w:val="center"/>
    </w:pPr>
    <w:rPr>
      <w:rFonts w:ascii="Arial Bold" w:hAnsi="Arial Bold"/>
      <w:b/>
      <w:sz w:val="52"/>
      <w:szCs w:val="32"/>
    </w:rPr>
  </w:style>
  <w:style w:type="paragraph" w:styleId="CvrPgBaxterLocation2" w:customStyle="true">
    <w:name w:val=".CvrPgBaxterLocation2"/>
    <w:next w:val="Normal"/>
    <w:link w:val="CvrPgBaxterLocation2Char"/>
    <w:rsid w:val="00E30EC2"/>
    <w:rPr>
      <w:rFonts w:ascii="Arial" w:hAnsi="Arial" w:cs="Arial"/>
    </w:rPr>
  </w:style>
  <w:style w:type="character" w:styleId="CvrPgBaxterLocation2Char" w:customStyle="true">
    <w:name w:val=".CvrPgBaxterLocation2 Char"/>
    <w:link w:val="CvrPgBaxterLocation2"/>
    <w:rsid w:val="00E30EC2"/>
    <w:rPr>
      <w:rFonts w:ascii="Arial" w:hAnsi="Arial" w:cs="Arial"/>
      <w:lang w:val="en-US" w:eastAsia="en-US" w:bidi="ar-SA"/>
    </w:rPr>
  </w:style>
  <w:style w:type="paragraph" w:styleId="CvrPgDocType" w:customStyle="true">
    <w:name w:val=".CvrPgDocType"/>
    <w:next w:val="Normal"/>
    <w:rsid w:val="00E30EC2"/>
    <w:pPr>
      <w:tabs>
        <w:tab w:val="left" w:pos="2930"/>
        <w:tab w:val="center" w:pos="5256"/>
      </w:tabs>
      <w:spacing w:after="1800"/>
      <w:jc w:val="center"/>
    </w:pPr>
    <w:rPr>
      <w:rFonts w:ascii="Arial" w:hAnsi="Arial"/>
      <w:b/>
      <w:sz w:val="52"/>
      <w:szCs w:val="28"/>
    </w:rPr>
  </w:style>
  <w:style w:type="paragraph" w:styleId="ChangeHistoryTitle" w:customStyle="true">
    <w:name w:val=".ChangeHistoryTitle"/>
    <w:rsid w:val="00E30EC2"/>
    <w:pPr>
      <w:spacing w:before="240" w:after="240"/>
    </w:pPr>
    <w:rPr>
      <w:rFonts w:ascii="Arial Bold" w:hAnsi="Arial Bold"/>
      <w:b/>
      <w:sz w:val="28"/>
      <w:szCs w:val="28"/>
    </w:rPr>
  </w:style>
  <w:style w:type="paragraph" w:styleId="TableTextCentered1" w:customStyle="true">
    <w:name w:val=".TableTextCentered1"/>
    <w:rsid w:val="00E30EC2"/>
    <w:pPr>
      <w:spacing w:before="120" w:after="120"/>
      <w:jc w:val="center"/>
    </w:pPr>
    <w:rPr>
      <w:rFonts w:ascii="Arial" w:hAnsi="Arial" w:cs="Arial"/>
      <w:sz w:val="18"/>
    </w:rPr>
  </w:style>
  <w:style w:type="paragraph" w:styleId="HdrFtrTextLeft1" w:customStyle="true">
    <w:name w:val=".HdrFtrTextLeft1"/>
    <w:link w:val="HdrFtrTextLeft1Char"/>
    <w:rsid w:val="00E30EC2"/>
    <w:pPr>
      <w:spacing w:before="20" w:after="20"/>
    </w:pPr>
    <w:rPr>
      <w:rFonts w:ascii="Arial" w:hAnsi="Arial"/>
    </w:rPr>
  </w:style>
  <w:style w:type="character" w:styleId="HdrFtrTextLeft1Char" w:customStyle="true">
    <w:name w:val=".HdrFtrTextLeft1 Char"/>
    <w:link w:val="HdrFtrTextLeft1"/>
    <w:rsid w:val="00E30EC2"/>
    <w:rPr>
      <w:rFonts w:ascii="Arial" w:hAnsi="Arial"/>
      <w:lang w:val="en-US" w:eastAsia="en-US" w:bidi="ar-SA"/>
    </w:rPr>
  </w:style>
  <w:style w:type="paragraph" w:styleId="HdrFtrTextCentered1" w:customStyle="true">
    <w:name w:val=".HdrFtrTextCentered1"/>
    <w:rsid w:val="00E30EC2"/>
    <w:pPr>
      <w:spacing w:before="60" w:after="60"/>
      <w:jc w:val="center"/>
    </w:pPr>
    <w:rPr>
      <w:rFonts w:ascii="Arial" w:hAnsi="Arial"/>
      <w:szCs w:val="18"/>
    </w:rPr>
  </w:style>
  <w:style w:type="paragraph" w:styleId="HdrFtrBaxterText" w:customStyle="true">
    <w:name w:val=".HdrFtrBaxterText"/>
    <w:rsid w:val="00E30EC2"/>
    <w:pPr>
      <w:spacing w:before="60" w:after="60"/>
    </w:pPr>
    <w:rPr>
      <w:rFonts w:ascii="Arial" w:hAnsi="Arial"/>
      <w:sz w:val="28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C2076"/>
    <w:pPr>
      <w:keepLines/>
      <w:numPr>
        <w:numId w:val="0"/>
      </w:numPr>
      <w:spacing w:line="276" w:lineRule="auto"/>
      <w:outlineLvl w:val="9"/>
    </w:pPr>
    <w:rPr>
      <w:rFonts w:ascii="Cambria" w:hAnsi="Cambria" w:eastAsia="SimSun" w:cs="Times New Roman"/>
      <w:color w:val="365F91"/>
      <w:sz w:val="28"/>
      <w:szCs w:val="28"/>
    </w:rPr>
  </w:style>
  <w:style w:type="paragraph" w:styleId="TOCTitle" w:customStyle="true">
    <w:name w:val=".TOCTitle"/>
    <w:rsid w:val="003C2076"/>
    <w:pPr>
      <w:spacing w:before="240" w:after="240"/>
      <w:jc w:val="center"/>
    </w:pPr>
    <w:rPr>
      <w:rFonts w:ascii="Arial" w:hAnsi="Arial"/>
      <w:b/>
      <w:sz w:val="28"/>
      <w:szCs w:val="28"/>
    </w:rPr>
  </w:style>
  <w:style w:type="paragraph" w:styleId="TableBody" w:customStyle="true">
    <w:name w:val="Table Body"/>
    <w:basedOn w:val="Normal"/>
    <w:rsid w:val="00572C43"/>
    <w:pPr>
      <w:overflowPunct w:val="false"/>
      <w:autoSpaceDE w:val="false"/>
      <w:autoSpaceDN w:val="false"/>
      <w:adjustRightInd w:val="false"/>
      <w:spacing w:before="40" w:after="40"/>
      <w:textAlignment w:val="baseline"/>
    </w:pPr>
    <w:rPr>
      <w:rFonts w:ascii="Arial" w:hAnsi="Arial"/>
      <w:kern w:val="22"/>
    </w:rPr>
  </w:style>
  <w:style w:type="paragraph" w:styleId="TableHeading" w:customStyle="true">
    <w:name w:val="Table Heading"/>
    <w:basedOn w:val="TableBody"/>
    <w:rsid w:val="00572C43"/>
    <w:pPr>
      <w:jc w:val="center"/>
    </w:pPr>
    <w:rPr>
      <w:b/>
    </w:rPr>
  </w:style>
  <w:style w:type="paragraph" w:styleId="ListNumber">
    <w:name w:val="List Number"/>
    <w:basedOn w:val="Normal"/>
    <w:semiHidden/>
    <w:rsid w:val="00572C43"/>
    <w:pPr>
      <w:tabs>
        <w:tab w:val="left" w:pos="360"/>
      </w:tabs>
      <w:overflowPunct w:val="false"/>
      <w:autoSpaceDE w:val="false"/>
      <w:autoSpaceDN w:val="false"/>
      <w:adjustRightInd w:val="false"/>
      <w:spacing w:before="40" w:after="40"/>
      <w:ind w:left="360" w:hanging="360"/>
      <w:textAlignment w:val="baseline"/>
    </w:pPr>
    <w:rPr>
      <w:rFonts w:ascii="Arial" w:hAnsi="Arial"/>
      <w:kern w:val="22"/>
    </w:rPr>
  </w:style>
  <w:style w:type="paragraph" w:styleId="Text" w:customStyle="true">
    <w:name w:val="Text"/>
    <w:basedOn w:val="Normal"/>
    <w:autoRedefine/>
    <w:rsid w:val="00D92F03"/>
    <w:pPr>
      <w:numPr>
        <w:numId w:val="5"/>
      </w:numPr>
      <w:jc w:val="both"/>
    </w:pPr>
    <w:rPr>
      <w:rFonts w:ascii="Arial" w:hAnsi="Arial"/>
      <w:noProof/>
      <w:sz w:val="22"/>
    </w:rPr>
  </w:style>
  <w:style w:type="character" w:styleId="FooterChar" w:customStyle="true">
    <w:name w:val="Footer Char"/>
    <w:link w:val="Footer"/>
    <w:uiPriority w:val="99"/>
    <w:rsid w:val="00D92F03"/>
    <w:rPr>
      <w:lang w:eastAsia="en-US"/>
    </w:rPr>
  </w:style>
  <w:style w:type="paragraph" w:styleId="Subtitle">
    <w:name w:val="Subtitle"/>
    <w:basedOn w:val="Normal"/>
    <w:link w:val="SubtitleChar"/>
    <w:qFormat/>
    <w:rsid w:val="00240228"/>
    <w:pPr>
      <w:numPr>
        <w:numId w:val="9"/>
      </w:numPr>
    </w:pPr>
    <w:rPr>
      <w:sz w:val="26"/>
      <w:szCs w:val="24"/>
      <w:u w:val="single"/>
    </w:rPr>
  </w:style>
  <w:style w:type="character" w:styleId="SubtitleChar" w:customStyle="true">
    <w:name w:val="Subtitle Char"/>
    <w:link w:val="Subtitle"/>
    <w:rsid w:val="00240228"/>
    <w:rPr>
      <w:sz w:val="26"/>
      <w:szCs w:val="24"/>
      <w:u w:val="single"/>
      <w:lang w:eastAsia="en-US"/>
    </w:rPr>
  </w:style>
  <w:style w:type="character" w:styleId="HeaderChar1" w:customStyle="true">
    <w:name w:val="Header Char1"/>
    <w:aliases w:val="Header Char Char,form Char"/>
    <w:basedOn w:val="DefaultParagraphFont"/>
    <w:link w:val="Header"/>
    <w:uiPriority w:val="99"/>
    <w:rsid w:val="00C1445F"/>
  </w:style>
  <w:style w:type="character" w:styleId="normal10" w:customStyle="true">
    <w:name w:val="normal1"/>
    <w:rsid w:val="006A5348"/>
    <w:rPr>
      <w:rFonts w:hint="default" w:ascii="Arial" w:hAnsi="Arial" w:cs="Arial"/>
      <w:b w:val="false"/>
      <w:bCs w:val="false"/>
      <w:i w:val="false"/>
      <w:iCs w:val="false"/>
      <w:smallCaps w:val="false"/>
      <w:strike w:val="false"/>
      <w:dstrike w:val="false"/>
      <w:vanish w:val="false"/>
      <w:webHidden w:val="false"/>
      <w:color w:val="000000"/>
      <w:sz w:val="20"/>
      <w:szCs w:val="20"/>
      <w:u w:val="none"/>
      <w:effect w:val="none"/>
    </w:rPr>
  </w:style>
  <w:style w:type="paragraph" w:styleId="bodytext0" w:customStyle="true">
    <w:name w:val="bodytext"/>
    <w:rsid w:val="00F837DF"/>
    <w:pPr>
      <w:ind w:left="720"/>
    </w:pPr>
    <w:rPr>
      <w:sz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24A2"/>
    <w:rPr>
      <w:b/>
      <w:bCs/>
    </w:rPr>
  </w:style>
  <w:style w:type="character" w:styleId="CommentTextChar" w:customStyle="true">
    <w:name w:val="Comment Text Char"/>
    <w:basedOn w:val="DefaultParagraphFont"/>
    <w:link w:val="CommentText"/>
    <w:semiHidden/>
    <w:rsid w:val="006D24A2"/>
  </w:style>
  <w:style w:type="character" w:styleId="CommentSubjectChar" w:customStyle="true">
    <w:name w:val="Comment Subject Char"/>
    <w:link w:val="CommentSubject"/>
    <w:uiPriority w:val="99"/>
    <w:semiHidden/>
    <w:rsid w:val="006D24A2"/>
    <w:rPr>
      <w:b/>
      <w:bCs/>
    </w:rPr>
  </w:style>
  <w:style w:type="character" w:styleId="FootnoteTextChar" w:customStyle="true">
    <w:name w:val="Footnote Text Char"/>
    <w:link w:val="FootnoteText"/>
    <w:semiHidden/>
    <w:rsid w:val="00DA613F"/>
  </w:style>
  <w:style w:type="character" w:styleId="Heading1Char" w:customStyle="true">
    <w:name w:val="Heading 1 Char"/>
    <w:basedOn w:val="DefaultParagraphFont"/>
    <w:link w:val="Heading1"/>
    <w:uiPriority w:val="9"/>
    <w:rsid w:val="00081FEB"/>
    <w:rPr>
      <w:rFonts w:ascii="Arial" w:hAnsi="Arial" w:cs="Arial"/>
      <w:b/>
      <w:bCs/>
      <w:sz w:val="24"/>
    </w:rPr>
  </w:style>
  <w:style w:type="table" w:styleId="PolarionTableNormal" w:customStyle="true">
    <w:name w:val="PolarionTableNormal"/>
    <w:basedOn w:val="TableNormal"/>
    <w:unhideWhenUsed/>
    <w:tblPr/>
  </w:style>
</w:styles>
</file>

<file path=word/webSettings.xml><?xml version="1.0" encoding="utf-8"?>
<w:webSetting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>
  <w:divs>
    <w:div w:id="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1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2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3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4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5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8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69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0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1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2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3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4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5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6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  <w:div w:id="77">
      <w:marLeft w:val="0"/>
      <w:marRight w:val="0"/>
      <w:marTop w:val="0"/>
      <w:marBottom w:val="0"/>
      <w:div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divBdr>
    </w:div>
  </w:divs>
</w:webSettings>
</file>

<file path=word/_rels/document.xml.rels><?xml version="1.0" encoding="UTF-8" standalone="yes"?><Relationships xmlns="http://schemas.openxmlformats.org/package/2006/relationships"><Relationship Target="endnotes.xml" Type="http://schemas.openxmlformats.org/officeDocument/2006/relationships/endnotes" Id="rId13"></Relationship><Relationship TargetMode="External" Target="https://bdpolarion-entprd.bdx.com/polarion/module-attachment/BDPICSA/Design%20Review/Design%20Review/image3.png?revision=68858" Type="http://schemas.openxmlformats.org/officeDocument/2006/relationships/hyperlink" Id="rId18"></Relationship><Relationship TargetMode="External" Target="https://bdpolarion-entprd.bdx.com/polarion/module-attachment/BDPICSA/Design%20Review/Design%20Review/image8.png?revision=68858" Type="http://schemas.openxmlformats.org/officeDocument/2006/relationships/hyperlink" Id="rId26"></Relationship><Relationship Target="media/image13.png" Type="http://schemas.openxmlformats.org/officeDocument/2006/relationships/image" Id="rId39"></Relationship><Relationship Target="media/image4.png" Type="http://schemas.openxmlformats.org/officeDocument/2006/relationships/image" Id="rId21"></Relationship><Relationship TargetMode="External" Target="https://bdpolarion-entprd.bdx.com/polarion/module-attachment/BDPICSA/Design%20Review/Design%20Review/image16.png?revision=68858" Type="http://schemas.openxmlformats.org/officeDocument/2006/relationships/hyperlink" Id="rId34"></Relationship><Relationship TargetMode="External" Target="https://bdpolarion-entprd.bdx.com/polarion/module-attachment/BDPICSA/Design%20Review/Design%20Review/image24.png?revision=68858" Type="http://schemas.openxmlformats.org/officeDocument/2006/relationships/hyperlink" Id="rId42"></Relationship><Relationship TargetMode="External" Target="https://bdpolarion-entprd.bdx.com/polarion/#/project/BDPICSA/wiki/Design%20Review/Design%20Review?revision=68858" Type="http://schemas.openxmlformats.org/officeDocument/2006/relationships/hyperlink" Id="rId47"></Relationship><Relationship Target="footer1.xml" Type="http://schemas.openxmlformats.org/officeDocument/2006/relationships/footer" Id="rId50"></Relationship><Relationship Target="../customXml/item7.xml" Type="http://schemas.openxmlformats.org/officeDocument/2006/relationships/customXml" Id="rId7"></Relationship><Relationship Target="../customXml/item2.xml" Type="http://schemas.openxmlformats.org/officeDocument/2006/relationships/customXml" Id="rId2"></Relationship><Relationship TargetMode="External" Target="https://bdpolarion-entprd.bdx.com/polarion/module-attachment/BDPICSA/Design%20Review/Design%20Review/image2.png?revision=68858" Type="http://schemas.openxmlformats.org/officeDocument/2006/relationships/hyperlink" Id="rId16"></Relationship><Relationship Target="media/image8.png" Type="http://schemas.openxmlformats.org/officeDocument/2006/relationships/image" Id="rId29"></Relationship><Relationship Target="webSettings.xml" Type="http://schemas.openxmlformats.org/officeDocument/2006/relationships/webSettings" Id="rId11"></Relationship><Relationship TargetMode="External" Target="https://bdpolarion-entprd.bdx.com/polarion/module-attachment/BDPICSA/Design%20Review/Design%20Review/image6.png?revision=68858" Type="http://schemas.openxmlformats.org/officeDocument/2006/relationships/hyperlink" Id="rId24"></Relationship><Relationship TargetMode="External" Target="https://bdpolarion-entprd.bdx.com/polarion/module-attachment/BDPICSA/Design%20Review/Design%20Review/image14.png?revision=68858" Type="http://schemas.openxmlformats.org/officeDocument/2006/relationships/hyperlink" Id="rId32"></Relationship><Relationship Target="media/image12.png" Type="http://schemas.openxmlformats.org/officeDocument/2006/relationships/image" Id="rId37"></Relationship><Relationship TargetMode="External" Target="https://bdpolarion-entprd.bdx.com/polarion/module-attachment/BDPICSA/Design%20Review/Design%20Review/image22.png?revision=68858" Type="http://schemas.openxmlformats.org/officeDocument/2006/relationships/hyperlink" Id="rId40"></Relationship><Relationship Target="media/image16.png" Type="http://schemas.openxmlformats.org/officeDocument/2006/relationships/image" Id="rId45"></Relationship><Relationship Target="theme/theme1.xml" Type="http://schemas.openxmlformats.org/officeDocument/2006/relationships/theme" Id="rId53"></Relationship><Relationship Target="../customXml/item5.xml" Type="http://schemas.openxmlformats.org/officeDocument/2006/relationships/customXml" Id="rId5"></Relationship><Relationship Target="settings.xml" Type="http://schemas.openxmlformats.org/officeDocument/2006/relationships/settings" Id="rId10"></Relationship><Relationship Target="media/image3.png" Type="http://schemas.openxmlformats.org/officeDocument/2006/relationships/image" Id="rId19"></Relationship><Relationship Target="media/image9.png" Type="http://schemas.openxmlformats.org/officeDocument/2006/relationships/image" Id="rId31"></Relationship><Relationship TargetMode="External" Target="https://bdpolarion-entprd.bdx.com/polarion/module-attachment/BDPICSA/Design%20Review/Design%20Review/image26.png?revision=68858" Type="http://schemas.openxmlformats.org/officeDocument/2006/relationships/hyperlink" Id="rId44"></Relationship><Relationship Target="people.xml" Type="http://schemas.microsoft.com/office/2011/relationships/people" Id="rId52"></Relationship><Relationship Target="../customXml/item4.xml" Type="http://schemas.openxmlformats.org/officeDocument/2006/relationships/customXml" Id="rId4"></Relationship><Relationship Target="styles.xml" Type="http://schemas.openxmlformats.org/officeDocument/2006/relationships/styles" Id="rId9"></Relationship><Relationship TargetMode="External" Target="https://bdpolarion-entprd.bdx.com/polarion/module-attachment/BDPICSA/Design%20Review/Design%20Review/18-screenshot-20210905-061932.png?revision=68858" Type="http://schemas.openxmlformats.org/officeDocument/2006/relationships/hyperlink" Id="rId14"></Relationship><Relationship TargetMode="External" Target="https://bdpolarion-entprd.bdx.com/polarion/module-attachment/BDPICSA/Design%20Review/Design%20Review/image5.png?revision=68858" Type="http://schemas.openxmlformats.org/officeDocument/2006/relationships/hyperlink" Id="rId22"></Relationship><Relationship Target="media/image7.png" Type="http://schemas.openxmlformats.org/officeDocument/2006/relationships/image" Id="rId27"></Relationship><Relationship TargetMode="External" Target="https://bdpolarion-entprd.bdx.com/polarion/module-attachment/BDPICSA/Design%20Review/Design%20Review/image12.png?revision=68858" Type="http://schemas.openxmlformats.org/officeDocument/2006/relationships/hyperlink" Id="rId30"></Relationship><Relationship Target="media/image11.png" Type="http://schemas.openxmlformats.org/officeDocument/2006/relationships/image" Id="rId35"></Relationship><Relationship Target="media/image15.png" Type="http://schemas.openxmlformats.org/officeDocument/2006/relationships/image" Id="rId43"></Relationship><Relationship Target="media/image18.png" Type="http://schemas.openxmlformats.org/officeDocument/2006/relationships/image" Id="rId48"></Relationship><Relationship Target="numbering.xml" Type="http://schemas.openxmlformats.org/officeDocument/2006/relationships/numbering" Id="rId8"></Relationship><Relationship Target="fontTable.xml" Type="http://schemas.openxmlformats.org/officeDocument/2006/relationships/fontTable" Id="rId51"></Relationship><Relationship Target="../customXml/item3.xml" Type="http://schemas.openxmlformats.org/officeDocument/2006/relationships/customXml" Id="rId3"></Relationship><Relationship Target="footnotes.xml" Type="http://schemas.openxmlformats.org/officeDocument/2006/relationships/footnotes" Id="rId12"></Relationship><Relationship Target="media/image2.png" Type="http://schemas.openxmlformats.org/officeDocument/2006/relationships/image" Id="rId17"></Relationship><Relationship Target="media/image6.png" Type="http://schemas.openxmlformats.org/officeDocument/2006/relationships/image" Id="rId25"></Relationship><Relationship Target="media/image10.png" Type="http://schemas.openxmlformats.org/officeDocument/2006/relationships/image" Id="rId33"></Relationship><Relationship TargetMode="External" Target="https://bdpolarion-entprd.bdx.com/polarion/module-attachment/BDPICSA/Design%20Review/Design%20Review/image20.png?revision=68858" Type="http://schemas.openxmlformats.org/officeDocument/2006/relationships/hyperlink" Id="rId38"></Relationship><Relationship Target="media/image17.gif" Type="http://schemas.openxmlformats.org/officeDocument/2006/relationships/image" Id="rId46"></Relationship><Relationship TargetMode="External" Target="https://bdpolarion-entprd.bdx.com/polarion/module-attachment/BDPICSA/Design%20Review/Design%20Review/image4.png?revision=68858" Type="http://schemas.openxmlformats.org/officeDocument/2006/relationships/hyperlink" Id="rId20"></Relationship><Relationship Target="media/image14.png" Type="http://schemas.openxmlformats.org/officeDocument/2006/relationships/image" Id="rId41"></Relationship><Relationship Target="../customXml/item1.xml" Type="http://schemas.openxmlformats.org/officeDocument/2006/relationships/customXml" Id="rId1"></Relationship><Relationship Target="../customXml/item6.xml" Type="http://schemas.openxmlformats.org/officeDocument/2006/relationships/customXml" Id="rId6"></Relationship><Relationship Target="media/image1.png" Type="http://schemas.openxmlformats.org/officeDocument/2006/relationships/image" Id="rId15"></Relationship><Relationship Target="media/image5.png" Type="http://schemas.openxmlformats.org/officeDocument/2006/relationships/image" Id="rId23"></Relationship><Relationship TargetMode="External" Target="https://bdpolarion-entprd.bdx.com/polarion/module-attachment/BDPICSA/Design%20Review/Design%20Review/image10.png?revision=68858" Type="http://schemas.openxmlformats.org/officeDocument/2006/relationships/hyperlink" Id="rId28"></Relationship><Relationship TargetMode="External" Target="https://bdpolarion-entprd.bdx.com/polarion/module-attachment/BDPICSA/Design%20Review/Design%20Review/image18.png?revision=68858" Type="http://schemas.openxmlformats.org/officeDocument/2006/relationships/hyperlink" Id="rId36"></Relationship><Relationship Target="header1.xml" Type="http://schemas.openxmlformats.org/officeDocument/2006/relationships/header" Id="rId49"></Relationship></Relationships>
</file>

<file path=word/_rels/fontTable.xml.rels><?xml version="1.0" encoding="UTF-8" standalone="yes"?><Relationships xmlns="http://schemas.openxmlformats.org/package/2006/relationships"><Relationship Target="fonts/font3.odttf" Type="http://schemas.openxmlformats.org/officeDocument/2006/relationships/font" Id="rId3"></Relationship><Relationship Target="fonts/font7.odttf" Type="http://schemas.openxmlformats.org/officeDocument/2006/relationships/font" Id="rId7"></Relationship><Relationship Target="fonts/font2.odttf" Type="http://schemas.openxmlformats.org/officeDocument/2006/relationships/font" Id="rId2"></Relationship><Relationship Target="fonts/font1.odttf" Type="http://schemas.openxmlformats.org/officeDocument/2006/relationships/font" Id="rId1"></Relationship><Relationship Target="fonts/font6.odttf" Type="http://schemas.openxmlformats.org/officeDocument/2006/relationships/font" Id="rId6"></Relationship><Relationship Target="fonts/font5.odttf" Type="http://schemas.openxmlformats.org/officeDocument/2006/relationships/font" Id="rId5"></Relationship><Relationship Target="fonts/font4.odttf" Type="http://schemas.openxmlformats.org/officeDocument/2006/relationships/font" Id="rId4"></Relationship></Relationships>
</file>

<file path=word/theme/theme1.xml><?xml version="1.0" encoding="utf-8"?>
<a:theme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pkg="http://schemas.microsoft.com/office/2006/xmlPackage" xmlns:ns8="http://schemas.openxmlformats.org/drawingml/2006/chart" xmlns:ns9="http://schemas.openxmlformats.org/drawingml/2006/chartDrawing" xmlns:ns10="http://schemas.openxmlformats.org/drawingml/2006/diagram" xmlns:pic="http://schemas.openxmlformats.org/drawingml/2006/picture" xmlns:o="urn:schemas-microsoft-com:office:office" xmlns:v="urn:schemas-microsoft-com:vml" xmlns:ns14="http://schemas.openxmlformats.org/drawingml/2006/compatibility" xmlns:ns15="http://schemas.openxmlformats.org/drawingml/2006/lockedCanvas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id="{62F939B6-93AF-4DB8-9C6B-D6C7DFDC589F}" name="Office Theme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></Relationship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></Relationship></Relationships>
</file>

<file path=customXml/_rels/item3.xml.rels><?xml version="1.0" encoding="UTF-8" standalone="yes"?><Relationships xmlns="http://schemas.openxmlformats.org/package/2006/relationships"><Relationship Target="itemProps3.xml" Type="http://schemas.openxmlformats.org/officeDocument/2006/relationships/customXmlProps" Id="rId1"></Relationship></Relationships>
</file>

<file path=customXml/_rels/item4.xml.rels><?xml version="1.0" encoding="UTF-8" standalone="yes"?><Relationships xmlns="http://schemas.openxmlformats.org/package/2006/relationships"><Relationship Target="itemProps4.xml" Type="http://schemas.openxmlformats.org/officeDocument/2006/relationships/customXmlProps" Id="rId1"></Relationship></Relationships>
</file>

<file path=customXml/_rels/item5.xml.rels><?xml version="1.0" encoding="UTF-8" standalone="yes"?><Relationships xmlns="http://schemas.openxmlformats.org/package/2006/relationships"><Relationship Target="itemProps5.xml" Type="http://schemas.openxmlformats.org/officeDocument/2006/relationships/customXmlProps" Id="rId1"></Relationship></Relationships>
</file>

<file path=customXml/_rels/item6.xml.rels><?xml version="1.0" encoding="UTF-8" standalone="yes"?><Relationships xmlns="http://schemas.openxmlformats.org/package/2006/relationships"><Relationship Target="itemProps6.xml" Type="http://schemas.openxmlformats.org/officeDocument/2006/relationships/customXmlProps" Id="rId1"></Relationship></Relationships>
</file>

<file path=customXml/_rels/item7.xml.rels><?xml version="1.0" encoding="UTF-8" standalone="yes"?><Relationships xmlns="http://schemas.openxmlformats.org/package/2006/relationships"><Relationship Target="itemProps7.xml" Type="http://schemas.openxmlformats.org/officeDocument/2006/relationships/customXmlProps" Id="rId1"></Relationship></Relationships>
</file>

<file path=customXml/item1.xml><?xml version="1.0" encoding="utf-8"?>
<hyperlinkData>
  <hyperlinks/>
</hyperlinkDat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Description="Create a new document." ma:contentTypeID="0x01010050AD649C92A6514B8B63DB058DCE519C" ma:contentTypeName="Document" ma:contentTypeScope="" ma:contentTypeVersion="6" ma:versionID="47f91b5cc3392171828f9818d7f8a5ab">
  <xsd:schema xmlns:ns2="5bad41ce-0fb4-46cc-9c70-0a10fe2c7ce2" xmlns:ns3="1e12a9f0-8cd6-476d-95a4-bf6d1512d480" xmlns:p="http://schemas.microsoft.com/office/2006/metadata/properties" xmlns:xs="http://www.w3.org/2001/XMLSchema" xmlns:xsd="http://www.w3.org/2001/XMLSchema" ma:fieldsID="703984b8e75a5c8716d79b878210c520" ma:root="true" ns2:_="" ns3:_="" targetNamespace="http://schemas.microsoft.com/office/2006/metadata/properties">
    <xsd:import namespace="5bad41ce-0fb4-46cc-9c70-0a10fe2c7ce2"/>
    <xsd:import namespace="1e12a9f0-8cd6-476d-95a4-bf6d1512d480"/>
    <xsd:element name="properties">
      <xsd:complexType>
        <xsd:sequence>
          <xsd:element name="documentManagement">
            <xsd:complexType>
              <xsd:all>
                <xsd:element minOccurs="0" ref="ns2:MediaServiceMetadata"/>
                <xsd:element minOccurs="0" ref="ns2:MediaServiceFastMetadata"/>
                <xsd:element minOccurs="0" ref="ns2:MediaServiceAutoKeyPoints"/>
                <xsd:element minOccurs="0" ref="ns2:MediaServiceKeyPoints"/>
                <xsd:element minOccurs="0" ref="ns3:SharedWithUsers"/>
                <xsd:element minOccurs="0" ref="ns3:SharedWithDetails"/>
              </xsd:all>
            </xsd:complexType>
          </xsd:element>
        </xsd:sequence>
      </xsd:complexType>
    </xsd:element>
  </xsd:schema>
  <xsd:schema xmlns:dms="http://schemas.microsoft.com/office/2006/documentManagement/types" xmlns:pc="http://schemas.microsoft.com/office/infopath/2007/PartnerControls" xmlns:xs="http://www.w3.org/2001/XMLSchema" xmlns:xsd="http://www.w3.org/2001/XMLSchema" elementFormDefault="qualified" targetNamespace="5bad41ce-0fb4-46cc-9c70-0a10fe2c7ce2">
    <xsd:import namespace="http://schemas.microsoft.com/office/2006/documentManagement/types"/>
    <xsd:import namespace="http://schemas.microsoft.com/office/infopath/2007/PartnerControls"/>
    <xsd:element ma:displayName="MediaServiceMetadata" ma:hidden="true" ma:index="8" ma:internalName="MediaServiceMetadata" ma:readOnly="true" name="MediaServiceMetadata" nillable="true">
      <xsd:simpleType>
        <xsd:restriction base="dms:Note"/>
      </xsd:simpleType>
    </xsd:element>
    <xsd:element ma:displayName="MediaServiceFastMetadata" ma:hidden="true" ma:index="9" ma:internalName="MediaServiceFastMetadata" ma:readOnly="true" name="MediaServiceFastMetadata" nillable="true">
      <xsd:simpleType>
        <xsd:restriction base="dms:Note"/>
      </xsd:simpleType>
    </xsd:element>
    <xsd:element ma:displayName="MediaServiceAutoKeyPoints" ma:hidden="true" ma:index="10" ma:internalName="MediaServiceAutoKeyPoints" ma:readOnly="true" name="MediaServiceAutoKeyPoints" nillable="true">
      <xsd:simpleType>
        <xsd:restriction base="dms:Note"/>
      </xsd:simpleType>
    </xsd:element>
    <xsd:element ma:displayName="KeyPoints" ma:index="11" ma:internalName="MediaServiceKeyPoints" ma:readOnly="true" name="MediaServiceKeyPoints" nillable="true">
      <xsd:simpleType>
        <xsd:restriction base="dms:Note">
          <xsd:maxLength value="255"/>
        </xsd:restriction>
      </xsd:simpleType>
    </xsd:element>
  </xsd:schema>
  <xsd:schema xmlns:dms="http://schemas.microsoft.com/office/2006/documentManagement/types" xmlns:pc="http://schemas.microsoft.com/office/infopath/2007/PartnerControls" xmlns:xs="http://www.w3.org/2001/XMLSchema" xmlns:xsd="http://www.w3.org/2001/XMLSchema" elementFormDefault="qualified" targetNamespace="1e12a9f0-8cd6-476d-95a4-bf6d1512d480">
    <xsd:import namespace="http://schemas.microsoft.com/office/2006/documentManagement/types"/>
    <xsd:import namespace="http://schemas.microsoft.com/office/infopath/2007/PartnerControls"/>
    <xsd:element ma:displayName="Shared With" ma:index="12" ma:internalName="SharedWithUsers" ma:readOnly="true" name="SharedWithUsers" nillable="true">
      <xsd:complexType>
        <xsd:complexContent>
          <xsd:extension base="dms:UserMulti">
            <xsd:sequence>
              <xsd:element maxOccurs="unbounded" minOccurs="0" name="UserInfo">
                <xsd:complexType>
                  <xsd:sequence>
                    <xsd:element minOccurs="0" name="DisplayName" type="xsd:string"/>
                    <xsd:element minOccurs="0" name="AccountId" nillable="true" type="dms:UserId"/>
                    <xsd:element minOccurs="0" name="AccountType" type="xsd:string"/>
                  </xsd:sequence>
                </xsd:complexType>
              </xsd:element>
            </xsd:sequence>
          </xsd:extension>
        </xsd:complexContent>
      </xsd:complexType>
    </xsd:element>
    <xsd:element ma:displayName="Shared With Details" ma:index="13" ma:internalName="SharedWithDetails" ma:readOnly="true" name="SharedWithDetails" nillable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dc="http://purl.org/dc/elements/1.1/" xmlns:dcterms="http://purl.org/dc/terms/" xmlns:odoc="http://schemas.microsoft.com/internal/obd" xmlns:xsd="http://www.w3.org/2001/XMLSchema" xmlns:xsi="http://www.w3.org/2001/XMLSchema-instance" attributeFormDefault="unqualified" blockDefault="#all" elementFormDefault="qualified" targetNamespace="http://schemas.openxmlformats.org/package/2006/metadata/core-properties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maxOccurs="1" minOccurs="0" ref="dc:creator"/>
        <xsd:element maxOccurs="1" minOccurs="0" ref="dcterms:created"/>
        <xsd:element maxOccurs="1" minOccurs="0" ref="dc:identifier"/>
        <xsd:element ma:displayName="Content Type" ma:index="0" maxOccurs="1" minOccurs="0" name="contentType" type="xsd:string"/>
        <xsd:element ma:displayName="Title" ma:index="4" maxOccurs="1" minOccurs="0" ref="dc:title"/>
        <xsd:element maxOccurs="1" minOccurs="0" ref="dc:subject"/>
        <xsd:element maxOccurs="1" minOccurs="0" ref="dc:description"/>
        <xsd:element maxOccurs="1" minOccurs="0" name="keywords" type="xsd:string"/>
        <xsd:element maxOccurs="1" minOccurs="0" ref="dc:language"/>
        <xsd:element maxOccurs="1" minOccurs="0" name="category" type="xsd:string"/>
        <xsd:element maxOccurs="1" minOccurs="0" name="version" type="xsd:string"/>
        <xsd:element maxOccurs="1" minOccurs="0" name="revision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maxOccurs="1" minOccurs="0" name="lastModifiedBy" type="xsd:string"/>
        <xsd:element maxOccurs="1" minOccurs="0" ref="dcterms:modified"/>
        <xsd:element maxOccurs="1" minOccurs="0" name="contentStatus" type="xsd:string"/>
      </xsd:all>
    </xsd:complexType>
  </xsd:schema>
  <xs:schema xmlns:pc="http://schemas.microsoft.com/office/infopath/2007/PartnerControls" xmlns:xs="http://www.w3.org/2001/XMLSchema" attributeFormDefault="unqualified" elementFormDefault="qualified" targetNamespace="http://schemas.microsoft.com/office/infopath/2007/PartnerControls">
    <xs:element name="Person">
      <xs:complexType>
        <xs:sequence>
          <xs:element minOccurs="0" ref="pc:DisplayName"/>
          <xs:element minOccurs="0" ref="pc:AccountId"/>
          <xs:element minOccurs="0" ref="pc:AccountType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maxOccurs="unbounded" minOccurs="0" ref="pc:BDCEntity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minOccurs="0" ref="pc:EntityDisplayName"/>
          <xs:element minOccurs="0" ref="pc:EntityInstanceReference"/>
          <xs:element minOccurs="0" ref="pc:EntityId1"/>
          <xs:element minOccurs="0" ref="pc:EntityId2"/>
          <xs:element minOccurs="0" ref="pc:EntityId3"/>
          <xs:element minOccurs="0" ref="pc:EntityId4"/>
          <xs:element minOccurs="0" ref="pc:EntityId5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maxOccurs="unbounded" minOccurs="0" ref="pc:TermInfo"/>
        </xs:sequence>
      </xs:complexType>
    </xs:element>
    <xs:element name="TermInfo">
      <xs:complexType>
        <xs:sequence>
          <xs:element minOccurs="0" ref="pc:TermName"/>
          <xs:element minOccurs="0" ref="pc:TermId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roundTripData>
  <topLevelElements>
    <p htmlId="polarion_2" wmlId="1"/>
    <p htmlId="polarion_12" wmlId="2"/>
    <h htmlId="polarion_wiki macro name=module-workitem;params=id=BDPI-3353" wmlId="4"/>
    <p htmlId="polarion_3" wmlId="5"/>
    <p htmlId="polarion_5" wmlId="6"/>
    <h htmlId="polarion_wiki macro name=module-workitem;params=id=BDPI-3354" wmlId="7"/>
    <h htmlId="polarion_wiki macro name=module-workitem;params=id=BDPI-3355" wmlId="8"/>
    <p htmlId="polarion_6" wmlId="9"/>
    <ul htmlId="polarion_8" wmlId="10"/>
    <h htmlId="polarion_wiki macro name=module-workitem;params=id=BDPI-3356" wmlId="11"/>
    <p htmlId="polarion_10" wmlId="12"/>
    <p htmlId="polarion_1" wmlId="13"/>
    <p htmlId="polarion_4" wmlId="15"/>
    <p htmlId="polarion_7" wmlId="16"/>
    <table htmlId="polarion_9" wmlId="17"/>
    <p htmlId="polarion_14" wmlId="18"/>
    <p htmlId="polarion_18" wmlId="20"/>
    <table htmlId="polarion_19" wmlId="21"/>
    <p htmlId="polarion_20" wmlId="22"/>
    <p htmlId="polarion_21" wmlId="23"/>
    <p htmlId="polarion_11" wmlId="25"/>
    <table htmlId="polarion_22" wmlId="26"/>
    <h htmlId="polarion_wiki macro name=module-workitem;params=id=BDPI-3357" wmlId="27"/>
    <p htmlId="polarion_13" wmlId="28"/>
    <table htmlId="polarion_15" wmlId="29"/>
    <p htmlId="polarion_16" wmlId="30"/>
    <p htmlId="polarion_17" wmlId="31"/>
    <p htmlId="polarion_105" wmlId="32"/>
    <p htmlId="polarion_25" wmlId="34"/>
    <h htmlId="polarion_wiki macro name=module-workitem;params=id=BDPI-3358" wmlId="35"/>
    <p htmlId="polarion_27" wmlId="36"/>
    <p htmlId="polarion_28" wmlId="37"/>
    <p htmlId="polarion_29" wmlId="38"/>
    <p htmlId="polarion_30" wmlId="39"/>
    <p htmlId="polarion_31" wmlId="40"/>
    <p htmlId="polarion_32" wmlId="41"/>
    <p htmlId="polarion_108" wmlId="43"/>
    <p htmlId="polarion_33" wmlId="44"/>
    <p htmlId="polarion_34" wmlId="45"/>
    <p htmlId="polarion_35" wmlId="46"/>
    <p htmlId="polarion_36" wmlId="47"/>
    <p htmlId="polarion_37" wmlId="48"/>
    <p htmlId="polarion_38" wmlId="49"/>
    <p htmlId="polarion_39" wmlId="51"/>
    <p htmlId="polarion_60" wmlId="52"/>
    <p htmlId="polarion_61" wmlId="53"/>
    <p htmlId="polarion_62" wmlId="54"/>
    <p htmlId="polarion_67" wmlId="55"/>
    <p htmlId="polarion_68" wmlId="56"/>
    <p htmlId="polarion_111" wmlId="58"/>
    <p htmlId="polarion_70" wmlId="59"/>
    <p htmlId="polarion_71" wmlId="61"/>
    <p htmlId="polarion_79" wmlId="62"/>
    <p htmlId="polarion_80" wmlId="63"/>
    <p htmlId="polarion_81" wmlId="64"/>
    <p htmlId="polarion_82" wmlId="66"/>
    <p htmlId="polarion_89" wmlId="67"/>
    <p htmlId="polarion_90" wmlId="69"/>
    <p htmlId="polarion_98" wmlId="70"/>
    <p htmlId="polarion_115" wmlId="71"/>
    <p htmlId="polarion_117" wmlId="73"/>
    <p htmlId="polarion_118" wmlId="74"/>
    <p htmlId="polarion_99" wmlId="76"/>
    <p htmlId="polarion_100" wmlId="77"/>
  </topLevelElements>
  <headingStyles>
    <style>
      <id>Heading1</id>
      <name>heading 1</name>
    </style>
    <style>
      <id>Heading2</id>
      <name>heading 2</name>
    </style>
    <style>
      <id>Heading3</id>
      <name>heading 3</name>
    </style>
    <style>
      <id>Heading4</id>
      <name>heading 4</name>
    </style>
    <style>
      <id>Heading5</id>
      <name>heading 5</name>
    </style>
    <style>
      <id>Heading6</id>
      <name>heading 6</name>
    </style>
    <style>
      <id>Heading7</id>
      <name>heading 7</name>
    </style>
    <style>
      <id>Heading8</id>
      <name>heading 8</name>
    </style>
    <style>
      <id>Heading9</id>
      <name>heading 9</name>
    </style>
  </headingStyles>
</roundTripData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7.xml><?xml version="1.0" encoding="utf-8"?>
<p:properties xmlns:p="http://schemas.microsoft.com/office/2006/metadata/properties" xmlns:pc="http://schemas.microsoft.com/office/infopath/2007/PartnerControls" xmlns:xsi="http://www.w3.org/2001/XMLSchema-instance">
  <documentManagement/>
</p:properties>
</file>

<file path=customXml/itemProps1.xml><?xml version="1.0" encoding="utf-8"?>
<ns1:datastoreItem xmlns:ns1="http://schemas.openxmlformats.org/officeDocument/2006/customXml" ns1:itemID="{F434594B-F2D7-439B-83E3-3D2111702E8D}">
  <ns1:schemaRefs/>
</ns1:datastoreItem>
</file>

<file path=customXml/itemProps2.xml><?xml version="1.0" encoding="utf-8"?>
<ns1:datastoreItem xmlns:ns1="http://schemas.openxmlformats.org/officeDocument/2006/customXml" ns1:itemID="{A4D08353-A54E-43ED-A4A7-754DE5FBF60E}">
  <ns1:schemaRefs>
    <ns1:schemaRef ns1:uri="http://schemas.microsoft.com/sharepoint/v3/contenttype/forms"/>
  </ns1:schemaRefs>
</ns1:datastoreItem>
</file>

<file path=customXml/itemProps3.xml><?xml version="1.0" encoding="utf-8"?>
<ns1:datastoreItem xmlns:ns1="http://schemas.openxmlformats.org/officeDocument/2006/customXml" ns1:itemID="{504E33F5-3185-4426-BD3B-BFB6745002FA}">
  <ns1:schemaRefs>
    <ns1:schemaRef ns1:uri="http://schemas.microsoft.com/office/2006/metadata/longProperties"/>
  </ns1:schemaRefs>
</ns1:datastoreItem>
</file>

<file path=customXml/itemProps4.xml><?xml version="1.0" encoding="utf-8"?>
<ns1:datastoreItem xmlns:ns1="http://schemas.openxmlformats.org/officeDocument/2006/customXml" ns1:itemID="{FAF23D94-BAC1-4A0C-B4D4-474EA92CACBB}">
  <ns1:schemaRefs>
    <ns1:schemaRef ns1:uri="http://schemas.microsoft.com/internal/obd"/>
  </ns1:schemaRefs>
</ns1:datastoreItem>
</file>

<file path=customXml/itemProps5.xml><?xml version="1.0" encoding="utf-8"?>
<ns1:datastoreItem xmlns:ns1="http://schemas.openxmlformats.org/officeDocument/2006/customXml" ns1:itemID="{5C84DDAA-5CB9-4DA0-8BB0-434AFC8CFB83}">
  <ns1:schemaRefs/>
</ns1:datastoreItem>
</file>

<file path=customXml/itemProps6.xml><?xml version="1.0" encoding="utf-8"?>
<ns1:datastoreItem xmlns:ns1="http://schemas.openxmlformats.org/officeDocument/2006/customXml" ns1:itemID="{2B23A1B5-0453-40E9-B159-520EACDE197D}">
  <ns1:schemaRefs>
    <ns1:schemaRef ns1:uri="http://schemas.openxmlformats.org/officeDocument/2006/bibliography"/>
  </ns1:schemaRefs>
</ns1:datastoreItem>
</file>

<file path=customXml/itemProps7.xml><?xml version="1.0" encoding="utf-8"?>
<ns1:datastoreItem xmlns:ns1="http://schemas.openxmlformats.org/officeDocument/2006/customXml" ns1:itemID="{A8833105-D52D-48DD-9BB0-5AF910B10F70}">
  <ns1:schemaRefs>
    <ns1:schemaRef ns1:uri="http://schemas.microsoft.com/office/infopath/2007/PartnerControls"/>
  </ns1:schemaRefs>
</ns1:datastoreItem>
</file>

<file path=docProps/app.xml><?xml version="1.0" encoding="utf-8"?>
<properties:Properties xmlns:vt="http://schemas.openxmlformats.org/officeDocument/2006/docPropsVTypes" xmlns:properties="http://schemas.openxmlformats.org/officeDocument/2006/extended-properties">
  <properties:Template>Normal</properties:Template>
  <properties:Company>Baxter Healthcare</properties:Company>
  <properties:Pages>8</properties:Pages>
  <properties:Words>987</properties:Words>
  <properties:Characters>5628</properties:Characters>
  <properties:Lines>46</properties:Lines>
  <properties:Paragraphs>13</properties:Paragraphs>
  <properties:TotalTime>283</properties:TotalTime>
  <properties:ScaleCrop>false</properties:ScaleCrop>
  <properties:HeadingPairs>
    <vt:vector baseType="variant" size="2">
      <vt:variant>
        <vt:lpstr>Title</vt:lpstr>
      </vt:variant>
      <vt:variant>
        <vt:i4>1</vt:i4>
      </vt:variant>
    </vt:vector>
  </properties:HeadingPairs>
  <properties:TitlesOfParts>
    <vt:vector baseType="lpstr" size="1">
      <vt:lpstr>LVLIMS DESIGN REVIEW AND ACCEPTANCE REPORT</vt:lpstr>
    </vt:vector>
  </properties:TitlesOfParts>
  <properties:LinksUpToDate>false</properties:LinksUpToDate>
  <properties:CharactersWithSpaces>6602</properties:CharactersWithSpaces>
  <properties:SharedDoc>false</properties:SharedDoc>
  <properties:HLinks>
    <vt:vector baseType="variant" size="72">
      <vt:variant>
        <vt:i4>1769522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_Toc464479576</vt:lpwstr>
      </vt:variant>
      <vt:variant>
        <vt:i4>1769522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_Toc464479575</vt:lpwstr>
      </vt:variant>
      <vt:variant>
        <vt:i4>1769522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_Toc464479574</vt:lpwstr>
      </vt:variant>
      <vt:variant>
        <vt:i4>1769522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_Toc464479573</vt:lpwstr>
      </vt:variant>
      <vt:variant>
        <vt:i4>1769522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_Toc464479572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_Toc464479571</vt:lpwstr>
      </vt:variant>
      <vt:variant>
        <vt:i4>1769522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_Toc464479570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_Toc464479569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_Toc464479568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_Toc464479567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_Toc464479566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_Toc464479565</vt:lpwstr>
      </vt:variant>
    </vt:vector>
  </properties:HLinks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2021-08-30T17:50:00Z</dcterms:created>
  <dc:creator>Boris Gun</dc:creator>
  <cp:keywords/>
  <cp:lastModifiedBy>Phani Devarakonda</cp:lastModifiedBy>
  <cp:lastPrinted>2008-12-30T16:44:00Z</cp:lastPrinted>
  <dcterms:modified xmlns:xsi="http://www.w3.org/2001/XMLSchema-instance" xsi:type="dcterms:W3CDTF">2021-10-08T09:16:00Z</dcterms:modified>
  <cp:revision>29</cp:revision>
  <dc:subject/>
  <dc:title>LVLIMS DESIGN REVIEW AND ACCEPTANCE REPORT</dc:title>
</cp:coreProperties>
</file>

<file path=docProps/custom.xml><?xml version="1.0" encoding="utf-8"?>
<prop:Properties xmlns:vt="http://schemas.openxmlformats.org/officeDocument/2006/docPropsVTypes" xmlns:prop="http://schemas.openxmlformats.org/officeDocument/2006/custom-properties">
  <prop:property fmtid="{D5CDD505-2E9C-101B-9397-08002B2CF9AE}" pid="2" name="ContentType">
    <vt:lpwstr>Document</vt:lpwstr>
  </prop:property>
  <prop:property fmtid="{D5CDD505-2E9C-101B-9397-08002B2CF9AE}" pid="3" name="ContentTypeId">
    <vt:lpwstr>0x01010050AD649C92A6514B8B63DB058DCE519C</vt:lpwstr>
  </prop:property>
  <prop:property fmtid="{D5CDD505-2E9C-101B-9397-08002B2CF9AE}" pid="4" name="Polarion Module URI">
    <vt:lpwstr>subterra:data-service:objects:/default/BDPICSA${Module}{moduleFolder}Design Review#Design Review</vt:lpwstr>
  </prop:property>
  <prop:property fmtid="{D5CDD505-2E9C-101B-9397-08002B2CF9AE}" pid="5" name="Polarion Revision">
    <vt:lpwstr>68858</vt:lpwstr>
  </prop:property>
  <prop:property fmtid="{D5CDD505-2E9C-101B-9397-08002B2CF9AE}" pid="6" name="Polarion Field Info.1">
    <vt:lpwstr>Module.homePageContent</vt:lpwstr>
  </prop:property>
  <prop:property fmtid="{D5CDD505-2E9C-101B-9397-08002B2CF9AE}" pid="7" name="Polarion Field Info.2">
    <vt:lpwstr>WorkItem.description</vt:lpwstr>
  </prop:property>
  <prop:property fmtid="{D5CDD505-2E9C-101B-9397-08002B2CF9AE}" pid="8" name="Polarion Field Info.3">
    <vt:lpwstr>not:WorkItem/toolchain/in_draft.qualificationReport</vt:lpwstr>
  </prop:property>
  <prop:property fmtid="{D5CDD505-2E9C-101B-9397-08002B2CF9AE}" pid="9" name="Polarion Field Info.4">
    <vt:lpwstr>not:WorkItem/toolchain/in_draft.timeSpentOnTools</vt:lpwstr>
  </prop:property>
  <prop:property fmtid="{D5CDD505-2E9C-101B-9397-08002B2CF9AE}" pid="10" name="Polarion Field Info.5">
    <vt:lpwstr>not:WorkItem/toolchain/in_approval.qualificationReport</vt:lpwstr>
  </prop:property>
  <prop:property fmtid="{D5CDD505-2E9C-101B-9397-08002B2CF9AE}" pid="11" name="Polarion Field Info.6">
    <vt:lpwstr>not:WorkItem/toolchain/in_approval.timeSpentOnTools</vt:lpwstr>
  </prop:property>
  <prop:property fmtid="{D5CDD505-2E9C-101B-9397-08002B2CF9AE}" pid="12" name="Polarion Field Info.7">
    <vt:lpwstr>not:WorkItem/toolchain/approved.qualificationReport</vt:lpwstr>
  </prop:property>
  <prop:property fmtid="{D5CDD505-2E9C-101B-9397-08002B2CF9AE}" pid="13" name="Polarion Field Info.8">
    <vt:lpwstr>not:WorkItem/toolchain/approved.timeSpentOnTools</vt:lpwstr>
  </prop:property>
  <prop:property fmtid="{D5CDD505-2E9C-101B-9397-08002B2CF9AE}" pid="14" name="Polarion Field Info.9">
    <vt:lpwstr>not:WorkItem/toolchain/rejected.qualificationReport</vt:lpwstr>
  </prop:property>
  <prop:property fmtid="{D5CDD505-2E9C-101B-9397-08002B2CF9AE}" pid="15" name="Polarion Field Info.10">
    <vt:lpwstr>not:WorkItem/toolchain/rejected.timeSpentOnTools</vt:lpwstr>
  </prop:property>
  <prop:property fmtid="{D5CDD505-2E9C-101B-9397-08002B2CF9AE}" pid="16" name="Polarion Field Info.11">
    <vt:lpwstr>not:WorkItem/toolchain/obsolete.qualificationReport</vt:lpwstr>
  </prop:property>
  <prop:property fmtid="{D5CDD505-2E9C-101B-9397-08002B2CF9AE}" pid="17" name="Polarion Field Info.12">
    <vt:lpwstr>not:WorkItem/toolchain/obsolete.timeSpentOnTools</vt:lpwstr>
  </prop:property>
  <prop:property fmtid="{D5CDD505-2E9C-101B-9397-08002B2CF9AE}" pid="18" name="Polarion Field Info.13">
    <vt:lpwstr>not:WorkItem/user_requirement/in_draft.ur_version</vt:lpwstr>
  </prop:property>
  <prop:property fmtid="{D5CDD505-2E9C-101B-9397-08002B2CF9AE}" pid="19" name="Polarion Field Info.14">
    <vt:lpwstr>not:WorkItem/user_requirement/in_approval.ur_version</vt:lpwstr>
  </prop:property>
  <prop:property fmtid="{D5CDD505-2E9C-101B-9397-08002B2CF9AE}" pid="20" name="Polarion Field Info.15">
    <vt:lpwstr>not:WorkItem/user_requirement/approved.ur_version</vt:lpwstr>
  </prop:property>
  <prop:property fmtid="{D5CDD505-2E9C-101B-9397-08002B2CF9AE}" pid="21" name="Polarion Field Info.16">
    <vt:lpwstr>not:WorkItem/user_requirement/rejected.ur_version</vt:lpwstr>
  </prop:property>
  <prop:property fmtid="{D5CDD505-2E9C-101B-9397-08002B2CF9AE}" pid="22" name="Polarion Field Info.17">
    <vt:lpwstr>not:WorkItem/user_requirement/obsolete.ur_version</vt:lpwstr>
  </prop:property>
  <prop:property fmtid="{D5CDD505-2E9C-101B-9397-08002B2CF9AE}" pid="23" name="Polarion Field Info.18">
    <vt:lpwstr>not:WorkItem/functional_requirement/in_draft.frs_version</vt:lpwstr>
  </prop:property>
  <prop:property fmtid="{D5CDD505-2E9C-101B-9397-08002B2CF9AE}" pid="24" name="Polarion Field Info.19">
    <vt:lpwstr>not:WorkItem/functional_requirement/in_approval.frs_version</vt:lpwstr>
  </prop:property>
  <prop:property fmtid="{D5CDD505-2E9C-101B-9397-08002B2CF9AE}" pid="25" name="Polarion Field Info.20">
    <vt:lpwstr>not:WorkItem/functional_requirement/approved.frs_version</vt:lpwstr>
  </prop:property>
  <prop:property fmtid="{D5CDD505-2E9C-101B-9397-08002B2CF9AE}" pid="26" name="Polarion Field Info.21">
    <vt:lpwstr>not:WorkItem/functional_requirement/rejected.frs_version</vt:lpwstr>
  </prop:property>
  <prop:property fmtid="{D5CDD505-2E9C-101B-9397-08002B2CF9AE}" pid="27" name="Polarion Field Info.22">
    <vt:lpwstr>not:WorkItem/functional_requirement/obsolete.frs_version</vt:lpwstr>
  </prop:property>
  <prop:property fmtid="{D5CDD505-2E9C-101B-9397-08002B2CF9AE}" pid="28" name="Polarion Field Info.23">
    <vt:lpwstr>not:WorkItem/designspecification/in_draft.ds_version</vt:lpwstr>
  </prop:property>
  <prop:property fmtid="{D5CDD505-2E9C-101B-9397-08002B2CF9AE}" pid="29" name="Polarion Field Info.24">
    <vt:lpwstr>not:WorkItem/designspecification/in_approval.ds_version</vt:lpwstr>
  </prop:property>
  <prop:property fmtid="{D5CDD505-2E9C-101B-9397-08002B2CF9AE}" pid="30" name="Polarion Field Info.25">
    <vt:lpwstr>not:WorkItem/designspecification/approved.ds_version</vt:lpwstr>
  </prop:property>
  <prop:property fmtid="{D5CDD505-2E9C-101B-9397-08002B2CF9AE}" pid="31" name="Polarion Field Info.26">
    <vt:lpwstr>not:WorkItem/designspecification/rejected.ds_version</vt:lpwstr>
  </prop:property>
  <prop:property fmtid="{D5CDD505-2E9C-101B-9397-08002B2CF9AE}" pid="32" name="Polarion Field Info.27">
    <vt:lpwstr>not:WorkItem/designspecification/obsolete.ds_version</vt:lpwstr>
  </prop:property>
  <prop:property fmtid="{D5CDD505-2E9C-101B-9397-08002B2CF9AE}" pid="33" name="Polarion Field Info.28">
    <vt:lpwstr>not:WorkItem/test_script_IQ/in_draft.iq_version</vt:lpwstr>
  </prop:property>
  <prop:property fmtid="{D5CDD505-2E9C-101B-9397-08002B2CF9AE}" pid="34" name="Polarion Field Info.29">
    <vt:lpwstr>not:WorkItem/test_script_IQ/pre_approval.iq_version</vt:lpwstr>
  </prop:property>
  <prop:property fmtid="{D5CDD505-2E9C-101B-9397-08002B2CF9AE}" pid="35" name="Polarion Field Info.30">
    <vt:lpwstr>not:WorkItem/test_script_IQ/post_approved.iq_version</vt:lpwstr>
  </prop:property>
  <prop:property fmtid="{D5CDD505-2E9C-101B-9397-08002B2CF9AE}" pid="36" name="Polarion Field Info.31">
    <vt:lpwstr>not:WorkItem/test_script_IQ/rejected.iq_version</vt:lpwstr>
  </prop:property>
  <prop:property fmtid="{D5CDD505-2E9C-101B-9397-08002B2CF9AE}" pid="37" name="Polarion Field Info.32">
    <vt:lpwstr>not:WorkItem/test_script_IQ/obsolete.iq_version</vt:lpwstr>
  </prop:property>
  <prop:property fmtid="{D5CDD505-2E9C-101B-9397-08002B2CF9AE}" pid="38" name="Polarion Field Info.33">
    <vt:lpwstr>not:WorkItem/test_script_OQ/in_draft.oq_version</vt:lpwstr>
  </prop:property>
  <prop:property fmtid="{D5CDD505-2E9C-101B-9397-08002B2CF9AE}" pid="39" name="Polarion Field Info.34">
    <vt:lpwstr>not:WorkItem/test_script_OQ/pre_approval.severity</vt:lpwstr>
  </prop:property>
  <prop:property fmtid="{D5CDD505-2E9C-101B-9397-08002B2CF9AE}" pid="40" name="Polarion Field Info.35">
    <vt:lpwstr>not:WorkItem/test_script_OQ/post_approved.oq_version</vt:lpwstr>
  </prop:property>
  <prop:property fmtid="{D5CDD505-2E9C-101B-9397-08002B2CF9AE}" pid="41" name="Polarion Field Info.36">
    <vt:lpwstr>not:WorkItem/test_script_OQ/rejected.oq_version</vt:lpwstr>
  </prop:property>
  <prop:property fmtid="{D5CDD505-2E9C-101B-9397-08002B2CF9AE}" pid="42" name="Polarion Field Info.37">
    <vt:lpwstr>not:WorkItem/test_script_OQ/obsolete.oq_version</vt:lpwstr>
  </prop:property>
  <prop:property fmtid="{D5CDD505-2E9C-101B-9397-08002B2CF9AE}" pid="43" name="Polarion Field Info.38">
    <vt:lpwstr>not:WorkItem/unscriptedTest/rejected.@all</vt:lpwstr>
  </prop:property>
  <prop:property fmtid="{D5CDD505-2E9C-101B-9397-08002B2CF9AE}" pid="44" name="Polarion Field Info.39">
    <vt:lpwstr>not:WorkItem/unscriptedTest/rejected.-linkedWorkItems</vt:lpwstr>
  </prop:property>
  <prop:property fmtid="{D5CDD505-2E9C-101B-9397-08002B2CF9AE}" pid="45" name="Polarion Field Info.40">
    <vt:lpwstr>not:WorkItem/defect/approved.@all</vt:lpwstr>
  </prop:property>
  <prop:property fmtid="{D5CDD505-2E9C-101B-9397-08002B2CF9AE}" pid="46" name="Polarion Field Info.41">
    <vt:lpwstr>not:WorkItem/defect/approved.-linkedWorkItems</vt:lpwstr>
  </prop:property>
  <prop:property fmtid="{D5CDD505-2E9C-101B-9397-08002B2CF9AE}" pid="47" name="Polarion Field Info.42">
    <vt:lpwstr>not:WorkItem/changerequest/in_draft.version</vt:lpwstr>
  </prop:property>
  <prop:property fmtid="{D5CDD505-2E9C-101B-9397-08002B2CF9AE}" pid="48" name="Polarion Field Info.43">
    <vt:lpwstr>not:WorkItem/changerequest/in_approval.version</vt:lpwstr>
  </prop:property>
  <prop:property fmtid="{D5CDD505-2E9C-101B-9397-08002B2CF9AE}" pid="49" name="Polarion Field Info.44">
    <vt:lpwstr>not:WorkItem/changerequest/approved.version</vt:lpwstr>
  </prop:property>
  <prop:property fmtid="{D5CDD505-2E9C-101B-9397-08002B2CF9AE}" pid="50" name="Polarion Field Info.45">
    <vt:lpwstr>not:WorkItem/changerequest/rejected.version</vt:lpwstr>
  </prop:property>
  <prop:property fmtid="{D5CDD505-2E9C-101B-9397-08002B2CF9AE}" pid="51" name="Polarion Field Info.46">
    <vt:lpwstr>not:WorkItem/changerequest/obsolete.version</vt:lpwstr>
  </prop:property>
  <prop:property fmtid="{D5CDD505-2E9C-101B-9397-08002B2CF9AE}" pid="52" name="Polarion Field Info.47">
    <vt:lpwstr>not:WorkItem/document/approved.@all</vt:lpwstr>
  </prop:property>
  <prop:property fmtid="{D5CDD505-2E9C-101B-9397-08002B2CF9AE}" pid="53" name="Polarion Field Info.48">
    <vt:lpwstr>not:WorkItem/document/approved.-linkedWorkItems</vt:lpwstr>
  </prop:property>
  <prop:property fmtid="{D5CDD505-2E9C-101B-9397-08002B2CF9AE}" pid="54" name="Polarion Field Info.49">
    <vt:lpwstr>not:WorkItem/document/rejected.@all</vt:lpwstr>
  </prop:property>
  <prop:property fmtid="{D5CDD505-2E9C-101B-9397-08002B2CF9AE}" pid="55" name="Polarion Field Info.50">
    <vt:lpwstr>not:WorkItem/document/rejected.-linkedWorkItems</vt:lpwstr>
  </prop:property>
  <prop:property fmtid="{D5CDD505-2E9C-101B-9397-08002B2CF9AE}" pid="56" name="Polarion Field Info.51">
    <vt:lpwstr>not:WorkItem/gxp/approved.@all</vt:lpwstr>
  </prop:property>
  <prop:property fmtid="{D5CDD505-2E9C-101B-9397-08002B2CF9AE}" pid="57" name="Polarion Field Info.52">
    <vt:lpwstr>not:WorkItem/gxp/approved.-linkedWorkItems</vt:lpwstr>
  </prop:property>
  <prop:property fmtid="{D5CDD505-2E9C-101B-9397-08002B2CF9AE}" pid="58" name="Polarion Field Info.53">
    <vt:lpwstr>not:WorkItem/gxp/rejected.@all</vt:lpwstr>
  </prop:property>
  <prop:property fmtid="{D5CDD505-2E9C-101B-9397-08002B2CF9AE}" pid="59" name="Polarion Field Info.54">
    <vt:lpwstr>not:WorkItem/gxp/rejected.-linkedWorkItems</vt:lpwstr>
  </prop:property>
</prop:Properties>
</file>